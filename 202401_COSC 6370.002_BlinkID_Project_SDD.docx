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096C7" w14:textId="77777777" w:rsidR="00081BF7" w:rsidRDefault="00081BF7">
      <w:pPr>
        <w:pStyle w:val="Title"/>
        <w:jc w:val="right"/>
      </w:pPr>
    </w:p>
    <w:p w14:paraId="7F8C1525" w14:textId="77777777" w:rsidR="00081BF7" w:rsidRDefault="00081BF7">
      <w:pPr>
        <w:pStyle w:val="Title"/>
        <w:jc w:val="right"/>
      </w:pPr>
    </w:p>
    <w:p w14:paraId="6DDBFDDB" w14:textId="77777777" w:rsidR="00081BF7" w:rsidRDefault="00081BF7">
      <w:pPr>
        <w:pStyle w:val="Title"/>
        <w:jc w:val="right"/>
      </w:pPr>
    </w:p>
    <w:p w14:paraId="36603C20" w14:textId="77777777" w:rsidR="00081BF7" w:rsidRDefault="00081BF7">
      <w:pPr>
        <w:pStyle w:val="Title"/>
        <w:jc w:val="right"/>
      </w:pPr>
    </w:p>
    <w:p w14:paraId="0EF52A05" w14:textId="77777777" w:rsidR="00081BF7" w:rsidRDefault="00081BF7">
      <w:pPr>
        <w:pStyle w:val="Title"/>
        <w:jc w:val="right"/>
      </w:pPr>
    </w:p>
    <w:p w14:paraId="049AD841" w14:textId="77777777" w:rsidR="00081BF7" w:rsidRDefault="00081BF7">
      <w:pPr>
        <w:pStyle w:val="Title"/>
        <w:jc w:val="right"/>
      </w:pPr>
    </w:p>
    <w:p w14:paraId="5FF1930A" w14:textId="77777777" w:rsidR="00081BF7" w:rsidRDefault="00081BF7">
      <w:pPr>
        <w:pStyle w:val="Title"/>
        <w:jc w:val="right"/>
      </w:pPr>
    </w:p>
    <w:p w14:paraId="6FEC0384" w14:textId="77777777" w:rsidR="00081BF7" w:rsidRDefault="00081BF7">
      <w:pPr>
        <w:pStyle w:val="Title"/>
        <w:jc w:val="right"/>
      </w:pPr>
    </w:p>
    <w:p w14:paraId="2F591178" w14:textId="77777777" w:rsidR="00081BF7" w:rsidRDefault="00081BF7">
      <w:pPr>
        <w:pStyle w:val="Title"/>
        <w:jc w:val="right"/>
      </w:pPr>
    </w:p>
    <w:p w14:paraId="2984621F" w14:textId="4C4FE034" w:rsidR="00617D00" w:rsidRDefault="00406092">
      <w:pPr>
        <w:pStyle w:val="Title"/>
        <w:jc w:val="right"/>
      </w:pPr>
      <w:r>
        <w:t>Blink ID</w:t>
      </w:r>
    </w:p>
    <w:p w14:paraId="56B510B5" w14:textId="77777777" w:rsidR="00617D00" w:rsidRDefault="00000000">
      <w:pPr>
        <w:pStyle w:val="Title"/>
        <w:jc w:val="right"/>
      </w:pPr>
      <w:r>
        <w:t>Software Design Document (SDD)</w:t>
      </w:r>
    </w:p>
    <w:p w14:paraId="7B4EDA99" w14:textId="77777777" w:rsidR="00617D00" w:rsidRDefault="00617D00">
      <w:pPr>
        <w:pStyle w:val="Title"/>
        <w:jc w:val="right"/>
      </w:pPr>
    </w:p>
    <w:p w14:paraId="1B252089" w14:textId="3FFBC11F" w:rsidR="00617D00" w:rsidRDefault="00000000">
      <w:pPr>
        <w:pStyle w:val="Title"/>
        <w:jc w:val="right"/>
        <w:rPr>
          <w:sz w:val="28"/>
          <w:szCs w:val="28"/>
        </w:rPr>
      </w:pPr>
      <w:r>
        <w:rPr>
          <w:sz w:val="28"/>
          <w:szCs w:val="28"/>
        </w:rPr>
        <w:t xml:space="preserve">Version </w:t>
      </w:r>
      <w:r w:rsidR="001665D5">
        <w:rPr>
          <w:sz w:val="28"/>
          <w:szCs w:val="28"/>
        </w:rPr>
        <w:t>3</w:t>
      </w:r>
      <w:r>
        <w:rPr>
          <w:sz w:val="28"/>
          <w:szCs w:val="28"/>
        </w:rPr>
        <w:t>.0</w:t>
      </w:r>
    </w:p>
    <w:p w14:paraId="7A5DF278" w14:textId="77777777" w:rsidR="00617D00" w:rsidRDefault="00617D00">
      <w:pPr>
        <w:pStyle w:val="Title"/>
        <w:rPr>
          <w:sz w:val="28"/>
          <w:szCs w:val="28"/>
        </w:rPr>
      </w:pPr>
    </w:p>
    <w:p w14:paraId="012BE979" w14:textId="77777777" w:rsidR="00617D00" w:rsidRDefault="00617D00"/>
    <w:p w14:paraId="0CA86E73" w14:textId="77777777" w:rsidR="00617D00" w:rsidRDefault="00617D00">
      <w:pPr>
        <w:widowControl/>
        <w:pBdr>
          <w:top w:val="nil"/>
          <w:left w:val="nil"/>
          <w:bottom w:val="nil"/>
          <w:right w:val="nil"/>
          <w:between w:val="nil"/>
        </w:pBdr>
        <w:tabs>
          <w:tab w:val="left" w:pos="540"/>
          <w:tab w:val="left" w:pos="1260"/>
        </w:tabs>
        <w:spacing w:after="120" w:line="240" w:lineRule="auto"/>
        <w:jc w:val="both"/>
        <w:rPr>
          <w:i/>
          <w:color w:val="0000FF"/>
        </w:rPr>
        <w:sectPr w:rsidR="00617D00" w:rsidSect="00BE2FD8">
          <w:headerReference w:type="default" r:id="rId8"/>
          <w:pgSz w:w="12240" w:h="15840"/>
          <w:pgMar w:top="1440" w:right="1440" w:bottom="1440" w:left="1440" w:header="720" w:footer="720" w:gutter="0"/>
          <w:pgNumType w:start="1"/>
          <w:cols w:space="720"/>
        </w:sectPr>
      </w:pPr>
    </w:p>
    <w:p w14:paraId="34A1DAB1" w14:textId="77777777" w:rsidR="00617D00" w:rsidRDefault="00000000">
      <w:pPr>
        <w:pStyle w:val="Title"/>
      </w:pPr>
      <w:r>
        <w:lastRenderedPageBreak/>
        <w:t>Document Preparation</w:t>
      </w:r>
    </w:p>
    <w:tbl>
      <w:tblPr>
        <w:tblW w:w="9510"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15" w:type="dxa"/>
          <w:right w:w="115" w:type="dxa"/>
        </w:tblCellMar>
        <w:tblLook w:val="0000" w:firstRow="0" w:lastRow="0" w:firstColumn="0" w:lastColumn="0" w:noHBand="0" w:noVBand="0"/>
      </w:tblPr>
      <w:tblGrid>
        <w:gridCol w:w="2310"/>
        <w:gridCol w:w="2880"/>
        <w:gridCol w:w="2580"/>
        <w:gridCol w:w="1740"/>
      </w:tblGrid>
      <w:tr w:rsidR="00617D00" w14:paraId="30C20292" w14:textId="77777777">
        <w:tc>
          <w:tcPr>
            <w:tcW w:w="2310" w:type="dxa"/>
          </w:tcPr>
          <w:p w14:paraId="404F7E06" w14:textId="77777777" w:rsidR="00617D00" w:rsidRDefault="00000000">
            <w:pPr>
              <w:keepLines/>
              <w:pBdr>
                <w:top w:val="nil"/>
                <w:left w:val="nil"/>
                <w:bottom w:val="nil"/>
                <w:right w:val="nil"/>
                <w:between w:val="nil"/>
              </w:pBdr>
              <w:spacing w:after="120" w:line="240" w:lineRule="auto"/>
              <w:jc w:val="center"/>
              <w:rPr>
                <w:b/>
                <w:color w:val="000000"/>
              </w:rPr>
            </w:pPr>
            <w:r>
              <w:rPr>
                <w:b/>
                <w:color w:val="000000"/>
              </w:rPr>
              <w:t>Name</w:t>
            </w:r>
          </w:p>
        </w:tc>
        <w:tc>
          <w:tcPr>
            <w:tcW w:w="2880" w:type="dxa"/>
          </w:tcPr>
          <w:p w14:paraId="44A27379" w14:textId="77777777" w:rsidR="00617D00" w:rsidRDefault="00000000">
            <w:pPr>
              <w:keepLines/>
              <w:pBdr>
                <w:top w:val="nil"/>
                <w:left w:val="nil"/>
                <w:bottom w:val="nil"/>
                <w:right w:val="nil"/>
                <w:between w:val="nil"/>
              </w:pBdr>
              <w:spacing w:after="120" w:line="240" w:lineRule="auto"/>
              <w:jc w:val="center"/>
              <w:rPr>
                <w:b/>
                <w:color w:val="000000"/>
              </w:rPr>
            </w:pPr>
            <w:r>
              <w:rPr>
                <w:b/>
                <w:color w:val="000000"/>
              </w:rPr>
              <w:t>Role</w:t>
            </w:r>
          </w:p>
        </w:tc>
        <w:tc>
          <w:tcPr>
            <w:tcW w:w="2580" w:type="dxa"/>
          </w:tcPr>
          <w:p w14:paraId="2734CF76" w14:textId="77777777" w:rsidR="00617D00" w:rsidRDefault="00000000">
            <w:pPr>
              <w:keepLines/>
              <w:pBdr>
                <w:top w:val="nil"/>
                <w:left w:val="nil"/>
                <w:bottom w:val="nil"/>
                <w:right w:val="nil"/>
                <w:between w:val="nil"/>
              </w:pBdr>
              <w:spacing w:after="120" w:line="240" w:lineRule="auto"/>
              <w:jc w:val="center"/>
              <w:rPr>
                <w:b/>
                <w:color w:val="000000"/>
              </w:rPr>
            </w:pPr>
            <w:r>
              <w:rPr>
                <w:b/>
                <w:color w:val="000000"/>
              </w:rPr>
              <w:t>Approval (Signature)</w:t>
            </w:r>
          </w:p>
        </w:tc>
        <w:tc>
          <w:tcPr>
            <w:tcW w:w="1740" w:type="dxa"/>
          </w:tcPr>
          <w:p w14:paraId="3007A7ED" w14:textId="77777777" w:rsidR="00617D00" w:rsidRDefault="00000000">
            <w:pPr>
              <w:keepLines/>
              <w:pBdr>
                <w:top w:val="nil"/>
                <w:left w:val="nil"/>
                <w:bottom w:val="nil"/>
                <w:right w:val="nil"/>
                <w:between w:val="nil"/>
              </w:pBdr>
              <w:spacing w:after="120" w:line="240" w:lineRule="auto"/>
              <w:jc w:val="center"/>
              <w:rPr>
                <w:b/>
                <w:color w:val="000000"/>
              </w:rPr>
            </w:pPr>
            <w:r>
              <w:rPr>
                <w:b/>
                <w:color w:val="000000"/>
              </w:rPr>
              <w:t>Approval Date</w:t>
            </w:r>
          </w:p>
        </w:tc>
      </w:tr>
      <w:tr w:rsidR="00EB6C88" w14:paraId="78BA4424" w14:textId="77777777">
        <w:tc>
          <w:tcPr>
            <w:tcW w:w="2310" w:type="dxa"/>
          </w:tcPr>
          <w:p w14:paraId="1DE95BDB" w14:textId="6FDBE71E" w:rsidR="00EB6C88" w:rsidRDefault="00EB6C88" w:rsidP="00EB6C88">
            <w:pPr>
              <w:keepLines/>
              <w:spacing w:after="120"/>
            </w:pPr>
            <w:proofErr w:type="spellStart"/>
            <w:r>
              <w:t>Vyshnavi</w:t>
            </w:r>
            <w:proofErr w:type="spellEnd"/>
            <w:r>
              <w:t xml:space="preserve"> </w:t>
            </w:r>
            <w:proofErr w:type="spellStart"/>
            <w:r>
              <w:t>Balabhadruni</w:t>
            </w:r>
            <w:proofErr w:type="spellEnd"/>
          </w:p>
        </w:tc>
        <w:tc>
          <w:tcPr>
            <w:tcW w:w="2880" w:type="dxa"/>
          </w:tcPr>
          <w:p w14:paraId="1C75989C" w14:textId="551361B0" w:rsidR="00EB6C88" w:rsidRDefault="00EB6C88" w:rsidP="00EB6C88">
            <w:pPr>
              <w:keepLines/>
              <w:spacing w:after="120"/>
            </w:pPr>
            <w:r>
              <w:t>Project Design Manager</w:t>
            </w:r>
          </w:p>
        </w:tc>
        <w:tc>
          <w:tcPr>
            <w:tcW w:w="2580" w:type="dxa"/>
          </w:tcPr>
          <w:p w14:paraId="666C470D" w14:textId="4403220F" w:rsidR="00EB6C88" w:rsidRDefault="00EB6C88" w:rsidP="00EB6C88">
            <w:pPr>
              <w:keepLines/>
              <w:spacing w:after="120"/>
            </w:pPr>
            <w:proofErr w:type="spellStart"/>
            <w:r>
              <w:t>Vyshnavi</w:t>
            </w:r>
            <w:proofErr w:type="spellEnd"/>
            <w:r>
              <w:t xml:space="preserve"> </w:t>
            </w:r>
            <w:proofErr w:type="spellStart"/>
            <w:r>
              <w:t>Balabhadruni</w:t>
            </w:r>
            <w:proofErr w:type="spellEnd"/>
          </w:p>
        </w:tc>
        <w:tc>
          <w:tcPr>
            <w:tcW w:w="1740" w:type="dxa"/>
          </w:tcPr>
          <w:p w14:paraId="62EEA845" w14:textId="7D61A7EE" w:rsidR="00EB6C88" w:rsidRDefault="00EB6C88" w:rsidP="00EB6C88">
            <w:pPr>
              <w:keepLines/>
              <w:spacing w:after="120"/>
              <w:rPr>
                <w:color w:val="000000"/>
              </w:rPr>
            </w:pPr>
            <w:r>
              <w:t>0</w:t>
            </w:r>
            <w:r w:rsidR="001C7612">
              <w:t>4</w:t>
            </w:r>
            <w:r>
              <w:t>/</w:t>
            </w:r>
            <w:r w:rsidR="001C7612">
              <w:t>12</w:t>
            </w:r>
            <w:r>
              <w:t>/202</w:t>
            </w:r>
            <w:r w:rsidR="00216524">
              <w:t>4</w:t>
            </w:r>
          </w:p>
        </w:tc>
      </w:tr>
      <w:tr w:rsidR="001C7612" w14:paraId="652837C0" w14:textId="77777777">
        <w:tc>
          <w:tcPr>
            <w:tcW w:w="2310" w:type="dxa"/>
          </w:tcPr>
          <w:p w14:paraId="1CD51A8F" w14:textId="1C74B4A2" w:rsidR="001C7612" w:rsidRDefault="001C7612" w:rsidP="001C7612">
            <w:pPr>
              <w:keepLines/>
              <w:pBdr>
                <w:top w:val="nil"/>
                <w:left w:val="nil"/>
                <w:bottom w:val="nil"/>
                <w:right w:val="nil"/>
                <w:between w:val="nil"/>
              </w:pBdr>
              <w:spacing w:after="120" w:line="240" w:lineRule="auto"/>
              <w:rPr>
                <w:color w:val="000000"/>
              </w:rPr>
            </w:pPr>
            <w:r>
              <w:t xml:space="preserve">Varun </w:t>
            </w:r>
            <w:proofErr w:type="spellStart"/>
            <w:r>
              <w:t>vanaparthi</w:t>
            </w:r>
            <w:proofErr w:type="spellEnd"/>
          </w:p>
        </w:tc>
        <w:tc>
          <w:tcPr>
            <w:tcW w:w="2880" w:type="dxa"/>
          </w:tcPr>
          <w:p w14:paraId="36688EA1" w14:textId="77777777" w:rsidR="001C7612" w:rsidRDefault="001C7612" w:rsidP="001C7612">
            <w:pPr>
              <w:keepLines/>
              <w:pBdr>
                <w:top w:val="nil"/>
                <w:left w:val="nil"/>
                <w:bottom w:val="nil"/>
                <w:right w:val="nil"/>
                <w:between w:val="nil"/>
              </w:pBdr>
              <w:spacing w:after="120" w:line="240" w:lineRule="auto"/>
              <w:rPr>
                <w:color w:val="000000"/>
              </w:rPr>
            </w:pPr>
            <w:r>
              <w:t>Project Manager</w:t>
            </w:r>
          </w:p>
        </w:tc>
        <w:tc>
          <w:tcPr>
            <w:tcW w:w="2580" w:type="dxa"/>
          </w:tcPr>
          <w:p w14:paraId="6434968B" w14:textId="6683E7DE" w:rsidR="001C7612" w:rsidRDefault="001C7612" w:rsidP="001C7612">
            <w:pPr>
              <w:keepLines/>
              <w:pBdr>
                <w:top w:val="nil"/>
                <w:left w:val="nil"/>
                <w:bottom w:val="nil"/>
                <w:right w:val="nil"/>
                <w:between w:val="nil"/>
              </w:pBdr>
              <w:spacing w:after="120" w:line="240" w:lineRule="auto"/>
              <w:rPr>
                <w:color w:val="000000"/>
              </w:rPr>
            </w:pPr>
            <w:r>
              <w:t xml:space="preserve">Varun </w:t>
            </w:r>
            <w:proofErr w:type="spellStart"/>
            <w:r>
              <w:t>vanaparthi</w:t>
            </w:r>
            <w:proofErr w:type="spellEnd"/>
          </w:p>
        </w:tc>
        <w:tc>
          <w:tcPr>
            <w:tcW w:w="1740" w:type="dxa"/>
          </w:tcPr>
          <w:p w14:paraId="50804D74" w14:textId="6E33A731" w:rsidR="001C7612" w:rsidRDefault="001C7612" w:rsidP="001C7612">
            <w:pPr>
              <w:keepLines/>
              <w:spacing w:after="120"/>
              <w:rPr>
                <w:color w:val="000000"/>
              </w:rPr>
            </w:pPr>
            <w:r>
              <w:t>04/12/2024</w:t>
            </w:r>
          </w:p>
        </w:tc>
      </w:tr>
      <w:tr w:rsidR="001C7612" w14:paraId="6534F722" w14:textId="77777777">
        <w:tc>
          <w:tcPr>
            <w:tcW w:w="2310" w:type="dxa"/>
          </w:tcPr>
          <w:p w14:paraId="386B31D6" w14:textId="04470F28" w:rsidR="001C7612" w:rsidRDefault="001C7612" w:rsidP="001C7612">
            <w:pPr>
              <w:keepLines/>
              <w:pBdr>
                <w:top w:val="nil"/>
                <w:left w:val="nil"/>
                <w:bottom w:val="nil"/>
                <w:right w:val="nil"/>
                <w:between w:val="nil"/>
              </w:pBdr>
              <w:spacing w:after="120" w:line="240" w:lineRule="auto"/>
            </w:pPr>
            <w:r>
              <w:t xml:space="preserve">Sai </w:t>
            </w:r>
            <w:proofErr w:type="spellStart"/>
            <w:r>
              <w:t>charan</w:t>
            </w:r>
            <w:proofErr w:type="spellEnd"/>
            <w:r>
              <w:t xml:space="preserve"> </w:t>
            </w:r>
            <w:proofErr w:type="spellStart"/>
            <w:r>
              <w:t>Kammampally</w:t>
            </w:r>
            <w:proofErr w:type="spellEnd"/>
          </w:p>
        </w:tc>
        <w:tc>
          <w:tcPr>
            <w:tcW w:w="2880" w:type="dxa"/>
          </w:tcPr>
          <w:p w14:paraId="03639E36" w14:textId="0DF6DCB0" w:rsidR="001C7612" w:rsidRDefault="001C7612" w:rsidP="001C7612">
            <w:pPr>
              <w:keepLines/>
              <w:pBdr>
                <w:top w:val="nil"/>
                <w:left w:val="nil"/>
                <w:bottom w:val="nil"/>
                <w:right w:val="nil"/>
                <w:between w:val="nil"/>
              </w:pBdr>
              <w:spacing w:after="120" w:line="240" w:lineRule="auto"/>
            </w:pPr>
            <w:r>
              <w:t>Developer</w:t>
            </w:r>
          </w:p>
        </w:tc>
        <w:tc>
          <w:tcPr>
            <w:tcW w:w="2580" w:type="dxa"/>
          </w:tcPr>
          <w:p w14:paraId="1FB92B53" w14:textId="239E11CE" w:rsidR="001C7612" w:rsidRDefault="001C7612" w:rsidP="001C7612">
            <w:pPr>
              <w:keepLines/>
              <w:pBdr>
                <w:top w:val="nil"/>
                <w:left w:val="nil"/>
                <w:bottom w:val="nil"/>
                <w:right w:val="nil"/>
                <w:between w:val="nil"/>
              </w:pBdr>
              <w:spacing w:after="120" w:line="240" w:lineRule="auto"/>
            </w:pPr>
            <w:r>
              <w:t xml:space="preserve">Sai </w:t>
            </w:r>
            <w:proofErr w:type="spellStart"/>
            <w:r>
              <w:t>charan</w:t>
            </w:r>
            <w:proofErr w:type="spellEnd"/>
            <w:r>
              <w:t xml:space="preserve"> </w:t>
            </w:r>
            <w:proofErr w:type="spellStart"/>
            <w:r>
              <w:t>Kammampally</w:t>
            </w:r>
            <w:proofErr w:type="spellEnd"/>
          </w:p>
        </w:tc>
        <w:tc>
          <w:tcPr>
            <w:tcW w:w="1740" w:type="dxa"/>
          </w:tcPr>
          <w:p w14:paraId="1DBFE15A" w14:textId="6DBDBFA2" w:rsidR="001C7612" w:rsidRDefault="001C7612" w:rsidP="001C7612">
            <w:pPr>
              <w:keepLines/>
              <w:spacing w:after="120"/>
            </w:pPr>
            <w:r>
              <w:t>04/12/2024</w:t>
            </w:r>
          </w:p>
        </w:tc>
      </w:tr>
    </w:tbl>
    <w:p w14:paraId="52EFAE12" w14:textId="77777777" w:rsidR="00617D00" w:rsidRDefault="00617D00"/>
    <w:p w14:paraId="4FF5C2E7" w14:textId="77777777" w:rsidR="00617D00" w:rsidRDefault="00617D00">
      <w:pPr>
        <w:pStyle w:val="Title"/>
      </w:pPr>
    </w:p>
    <w:p w14:paraId="2242F402" w14:textId="77777777" w:rsidR="00617D00" w:rsidRDefault="00000000">
      <w:pPr>
        <w:pStyle w:val="Title"/>
      </w:pPr>
      <w:r>
        <w:t>Document Approvals</w:t>
      </w:r>
    </w:p>
    <w:tbl>
      <w:tblPr>
        <w:tblW w:w="9504"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15" w:type="dxa"/>
          <w:right w:w="115" w:type="dxa"/>
        </w:tblCellMar>
        <w:tblLook w:val="0000" w:firstRow="0" w:lastRow="0" w:firstColumn="0" w:lastColumn="0" w:noHBand="0" w:noVBand="0"/>
      </w:tblPr>
      <w:tblGrid>
        <w:gridCol w:w="2304"/>
        <w:gridCol w:w="2624"/>
        <w:gridCol w:w="2835"/>
        <w:gridCol w:w="1741"/>
      </w:tblGrid>
      <w:tr w:rsidR="00617D00" w14:paraId="3CFE7EB1" w14:textId="77777777">
        <w:tc>
          <w:tcPr>
            <w:tcW w:w="2304" w:type="dxa"/>
          </w:tcPr>
          <w:p w14:paraId="7D97AD44" w14:textId="77777777" w:rsidR="00617D00" w:rsidRDefault="00000000">
            <w:pPr>
              <w:keepLines/>
              <w:spacing w:after="120"/>
              <w:jc w:val="center"/>
              <w:rPr>
                <w:b/>
              </w:rPr>
            </w:pPr>
            <w:r>
              <w:rPr>
                <w:b/>
              </w:rPr>
              <w:t>Name</w:t>
            </w:r>
          </w:p>
        </w:tc>
        <w:tc>
          <w:tcPr>
            <w:tcW w:w="2624" w:type="dxa"/>
          </w:tcPr>
          <w:p w14:paraId="3EDF00EA" w14:textId="77777777" w:rsidR="00617D00" w:rsidRDefault="00000000">
            <w:pPr>
              <w:keepLines/>
              <w:spacing w:after="120"/>
              <w:jc w:val="center"/>
              <w:rPr>
                <w:b/>
              </w:rPr>
            </w:pPr>
            <w:r>
              <w:rPr>
                <w:b/>
              </w:rPr>
              <w:t>Role</w:t>
            </w:r>
          </w:p>
        </w:tc>
        <w:tc>
          <w:tcPr>
            <w:tcW w:w="2835" w:type="dxa"/>
          </w:tcPr>
          <w:p w14:paraId="0C32EA8D" w14:textId="77777777" w:rsidR="00617D00" w:rsidRDefault="00000000">
            <w:pPr>
              <w:keepLines/>
              <w:spacing w:after="120"/>
              <w:jc w:val="center"/>
              <w:rPr>
                <w:b/>
              </w:rPr>
            </w:pPr>
            <w:r>
              <w:rPr>
                <w:b/>
              </w:rPr>
              <w:t>Approval (Signature)</w:t>
            </w:r>
          </w:p>
        </w:tc>
        <w:tc>
          <w:tcPr>
            <w:tcW w:w="1741" w:type="dxa"/>
          </w:tcPr>
          <w:p w14:paraId="185CD906" w14:textId="77777777" w:rsidR="00617D00" w:rsidRDefault="00000000">
            <w:pPr>
              <w:keepLines/>
              <w:spacing w:after="120"/>
              <w:jc w:val="center"/>
              <w:rPr>
                <w:b/>
              </w:rPr>
            </w:pPr>
            <w:r>
              <w:rPr>
                <w:b/>
              </w:rPr>
              <w:t>Approval Date</w:t>
            </w:r>
          </w:p>
        </w:tc>
      </w:tr>
      <w:tr w:rsidR="001C7612" w14:paraId="11D7B484" w14:textId="77777777">
        <w:tc>
          <w:tcPr>
            <w:tcW w:w="2304" w:type="dxa"/>
          </w:tcPr>
          <w:p w14:paraId="0A4F1908" w14:textId="7B0C2DBD" w:rsidR="001C7612" w:rsidRDefault="001C7612" w:rsidP="001C7612">
            <w:pPr>
              <w:keepLines/>
              <w:spacing w:after="120"/>
              <w:rPr>
                <w:sz w:val="16"/>
                <w:szCs w:val="16"/>
              </w:rPr>
            </w:pPr>
            <w:r>
              <w:t xml:space="preserve">Akash Rao </w:t>
            </w:r>
            <w:proofErr w:type="spellStart"/>
            <w:r>
              <w:t>Sudati</w:t>
            </w:r>
            <w:proofErr w:type="spellEnd"/>
          </w:p>
        </w:tc>
        <w:tc>
          <w:tcPr>
            <w:tcW w:w="2624" w:type="dxa"/>
          </w:tcPr>
          <w:p w14:paraId="177FFB63" w14:textId="3BFAD474" w:rsidR="001C7612" w:rsidRDefault="001C7612" w:rsidP="001C7612">
            <w:pPr>
              <w:keepLines/>
              <w:spacing w:after="120"/>
            </w:pPr>
            <w:r>
              <w:t xml:space="preserve">Project configuration Manager </w:t>
            </w:r>
          </w:p>
        </w:tc>
        <w:tc>
          <w:tcPr>
            <w:tcW w:w="2835" w:type="dxa"/>
          </w:tcPr>
          <w:p w14:paraId="23DBB047" w14:textId="471926EE" w:rsidR="001C7612" w:rsidRDefault="001C7612" w:rsidP="001C7612">
            <w:pPr>
              <w:keepLines/>
              <w:spacing w:after="120"/>
            </w:pPr>
            <w:r>
              <w:t xml:space="preserve">Akash Rao </w:t>
            </w:r>
            <w:proofErr w:type="spellStart"/>
            <w:r>
              <w:t>Sudati</w:t>
            </w:r>
            <w:proofErr w:type="spellEnd"/>
          </w:p>
        </w:tc>
        <w:tc>
          <w:tcPr>
            <w:tcW w:w="1741" w:type="dxa"/>
          </w:tcPr>
          <w:p w14:paraId="3E0646D2" w14:textId="55629539" w:rsidR="001C7612" w:rsidRDefault="001C7612" w:rsidP="001C7612">
            <w:pPr>
              <w:keepLines/>
              <w:spacing w:after="120"/>
            </w:pPr>
            <w:r>
              <w:t>04/12/2024</w:t>
            </w:r>
          </w:p>
        </w:tc>
      </w:tr>
      <w:tr w:rsidR="001C7612" w14:paraId="74B48D0E" w14:textId="77777777">
        <w:tc>
          <w:tcPr>
            <w:tcW w:w="2304" w:type="dxa"/>
          </w:tcPr>
          <w:p w14:paraId="1B34F7B5" w14:textId="37A78719" w:rsidR="001C7612" w:rsidRDefault="001C7612" w:rsidP="001C7612">
            <w:pPr>
              <w:keepLines/>
              <w:spacing w:after="120"/>
            </w:pPr>
            <w:proofErr w:type="spellStart"/>
            <w:r>
              <w:t>Himaaditi</w:t>
            </w:r>
            <w:proofErr w:type="spellEnd"/>
            <w:r>
              <w:t xml:space="preserve"> </w:t>
            </w:r>
            <w:proofErr w:type="spellStart"/>
            <w:r>
              <w:t>Lethakula</w:t>
            </w:r>
            <w:proofErr w:type="spellEnd"/>
          </w:p>
        </w:tc>
        <w:tc>
          <w:tcPr>
            <w:tcW w:w="2624" w:type="dxa"/>
          </w:tcPr>
          <w:p w14:paraId="5A0FA6BB" w14:textId="508551F3" w:rsidR="001C7612" w:rsidRDefault="001C7612" w:rsidP="001C7612">
            <w:pPr>
              <w:keepLines/>
              <w:spacing w:after="120"/>
            </w:pPr>
            <w:r>
              <w:t>Project Requirement Manager</w:t>
            </w:r>
          </w:p>
        </w:tc>
        <w:tc>
          <w:tcPr>
            <w:tcW w:w="2835" w:type="dxa"/>
          </w:tcPr>
          <w:p w14:paraId="257C34D1" w14:textId="07472A2B" w:rsidR="001C7612" w:rsidRDefault="001C7612" w:rsidP="001C7612">
            <w:pPr>
              <w:keepLines/>
              <w:spacing w:after="120"/>
            </w:pPr>
            <w:proofErr w:type="spellStart"/>
            <w:r>
              <w:t>Himaaditi</w:t>
            </w:r>
            <w:proofErr w:type="spellEnd"/>
            <w:r>
              <w:t xml:space="preserve"> </w:t>
            </w:r>
            <w:proofErr w:type="spellStart"/>
            <w:r>
              <w:t>Lethakula</w:t>
            </w:r>
            <w:proofErr w:type="spellEnd"/>
          </w:p>
        </w:tc>
        <w:tc>
          <w:tcPr>
            <w:tcW w:w="1741" w:type="dxa"/>
          </w:tcPr>
          <w:p w14:paraId="29030A72" w14:textId="06824A5F" w:rsidR="001C7612" w:rsidRDefault="001C7612" w:rsidP="001C7612">
            <w:pPr>
              <w:keepLines/>
              <w:spacing w:after="120"/>
            </w:pPr>
            <w:r>
              <w:t>04/12/2024</w:t>
            </w:r>
          </w:p>
        </w:tc>
      </w:tr>
      <w:tr w:rsidR="001C7612" w14:paraId="6E9A27D3" w14:textId="77777777">
        <w:tc>
          <w:tcPr>
            <w:tcW w:w="2304" w:type="dxa"/>
          </w:tcPr>
          <w:p w14:paraId="4D944387" w14:textId="587A85CA" w:rsidR="001C7612" w:rsidRDefault="001C7612" w:rsidP="001C7612">
            <w:pPr>
              <w:keepLines/>
              <w:spacing w:after="120"/>
              <w:rPr>
                <w:sz w:val="16"/>
                <w:szCs w:val="16"/>
              </w:rPr>
            </w:pPr>
            <w:r>
              <w:t>Mounika Dubba</w:t>
            </w:r>
          </w:p>
        </w:tc>
        <w:tc>
          <w:tcPr>
            <w:tcW w:w="2624" w:type="dxa"/>
          </w:tcPr>
          <w:p w14:paraId="4BEF6C2E" w14:textId="7F226C22" w:rsidR="001C7612" w:rsidRDefault="001C7612" w:rsidP="001C7612">
            <w:pPr>
              <w:keepLines/>
              <w:spacing w:after="120"/>
            </w:pPr>
            <w:r>
              <w:t>Quality Assurance Manager</w:t>
            </w:r>
          </w:p>
        </w:tc>
        <w:tc>
          <w:tcPr>
            <w:tcW w:w="2835" w:type="dxa"/>
          </w:tcPr>
          <w:p w14:paraId="3B160E42" w14:textId="0B1A42F3" w:rsidR="001C7612" w:rsidRDefault="001C7612" w:rsidP="001C7612">
            <w:pPr>
              <w:keepLines/>
              <w:spacing w:after="120"/>
            </w:pPr>
            <w:r>
              <w:t>Mounika Dubba</w:t>
            </w:r>
          </w:p>
        </w:tc>
        <w:tc>
          <w:tcPr>
            <w:tcW w:w="1741" w:type="dxa"/>
          </w:tcPr>
          <w:p w14:paraId="582DC2E1" w14:textId="67467106" w:rsidR="001C7612" w:rsidRDefault="001C7612" w:rsidP="001C7612">
            <w:pPr>
              <w:keepLines/>
              <w:spacing w:after="120"/>
            </w:pPr>
            <w:r>
              <w:t>04/12/2024</w:t>
            </w:r>
          </w:p>
        </w:tc>
      </w:tr>
      <w:tr w:rsidR="001C7612" w14:paraId="450AF64F" w14:textId="77777777">
        <w:tc>
          <w:tcPr>
            <w:tcW w:w="2304" w:type="dxa"/>
          </w:tcPr>
          <w:p w14:paraId="2E9C11CE" w14:textId="19C4C2FA" w:rsidR="001C7612" w:rsidRPr="006F182F" w:rsidRDefault="001C7612" w:rsidP="001C7612">
            <w:pPr>
              <w:keepLines/>
              <w:rPr>
                <w:sz w:val="19"/>
                <w:szCs w:val="19"/>
                <w:highlight w:val="white"/>
              </w:rPr>
            </w:pPr>
            <w:r w:rsidRPr="007D2A11">
              <w:t xml:space="preserve">Shiva Kumar Goud </w:t>
            </w:r>
            <w:proofErr w:type="spellStart"/>
            <w:r w:rsidRPr="007D2A11">
              <w:t>Shankaragari</w:t>
            </w:r>
            <w:proofErr w:type="spellEnd"/>
          </w:p>
        </w:tc>
        <w:tc>
          <w:tcPr>
            <w:tcW w:w="2624" w:type="dxa"/>
          </w:tcPr>
          <w:p w14:paraId="3463E287" w14:textId="201BEEA8" w:rsidR="001C7612" w:rsidRDefault="001C7612" w:rsidP="001C7612">
            <w:pPr>
              <w:keepLines/>
              <w:spacing w:after="120"/>
            </w:pPr>
            <w:r w:rsidRPr="007D2A11">
              <w:t>Project Test Manager</w:t>
            </w:r>
          </w:p>
        </w:tc>
        <w:tc>
          <w:tcPr>
            <w:tcW w:w="2835" w:type="dxa"/>
          </w:tcPr>
          <w:p w14:paraId="5E5A3B4C" w14:textId="0565EE84" w:rsidR="001C7612" w:rsidRPr="006F182F" w:rsidRDefault="001C7612" w:rsidP="001C7612">
            <w:pPr>
              <w:keepLines/>
              <w:rPr>
                <w:highlight w:val="white"/>
              </w:rPr>
            </w:pPr>
            <w:r w:rsidRPr="007D2A11">
              <w:t xml:space="preserve">Shiva Kumar Goud </w:t>
            </w:r>
            <w:proofErr w:type="spellStart"/>
            <w:r w:rsidRPr="007D2A11">
              <w:t>Shankaragari</w:t>
            </w:r>
            <w:proofErr w:type="spellEnd"/>
          </w:p>
        </w:tc>
        <w:tc>
          <w:tcPr>
            <w:tcW w:w="1741" w:type="dxa"/>
          </w:tcPr>
          <w:p w14:paraId="46A1B78A" w14:textId="6F130366" w:rsidR="001C7612" w:rsidRDefault="001C7612" w:rsidP="001C7612">
            <w:pPr>
              <w:keepLines/>
              <w:spacing w:after="120"/>
            </w:pPr>
            <w:r>
              <w:t>04/12/2024</w:t>
            </w:r>
          </w:p>
        </w:tc>
      </w:tr>
      <w:tr w:rsidR="001C7612" w14:paraId="66AD736E" w14:textId="77777777">
        <w:tc>
          <w:tcPr>
            <w:tcW w:w="2304" w:type="dxa"/>
          </w:tcPr>
          <w:p w14:paraId="372D7623" w14:textId="06CE62DC" w:rsidR="001C7612" w:rsidRPr="007D2A11" w:rsidRDefault="001C7612" w:rsidP="001C7612">
            <w:pPr>
              <w:keepLines/>
            </w:pPr>
            <w:r w:rsidRPr="007D2A11">
              <w:t xml:space="preserve">Venkata Sai Ramya </w:t>
            </w:r>
            <w:proofErr w:type="spellStart"/>
            <w:r w:rsidRPr="007D2A11">
              <w:t>Padmasri</w:t>
            </w:r>
            <w:proofErr w:type="spellEnd"/>
            <w:r w:rsidRPr="007D2A11">
              <w:t xml:space="preserve"> Boggaram</w:t>
            </w:r>
          </w:p>
        </w:tc>
        <w:tc>
          <w:tcPr>
            <w:tcW w:w="2624" w:type="dxa"/>
          </w:tcPr>
          <w:p w14:paraId="6619ED56" w14:textId="31FE944D" w:rsidR="001C7612" w:rsidRPr="007D2A11" w:rsidRDefault="001C7612" w:rsidP="001C7612">
            <w:pPr>
              <w:keepLines/>
              <w:spacing w:after="120"/>
            </w:pPr>
            <w:r w:rsidRPr="007D2A11">
              <w:t xml:space="preserve">Technical </w:t>
            </w:r>
            <w:r>
              <w:t xml:space="preserve">Project </w:t>
            </w:r>
            <w:r w:rsidRPr="007D2A11">
              <w:t>Manager</w:t>
            </w:r>
          </w:p>
        </w:tc>
        <w:tc>
          <w:tcPr>
            <w:tcW w:w="2835" w:type="dxa"/>
          </w:tcPr>
          <w:p w14:paraId="0BB2E72B" w14:textId="610C7A56" w:rsidR="001C7612" w:rsidRPr="007D2A11" w:rsidRDefault="001C7612" w:rsidP="001C7612">
            <w:pPr>
              <w:keepLines/>
            </w:pPr>
            <w:r w:rsidRPr="007D2A11">
              <w:t xml:space="preserve">Venkata Sai Ramya </w:t>
            </w:r>
            <w:proofErr w:type="spellStart"/>
            <w:r w:rsidRPr="007D2A11">
              <w:t>Padmasri</w:t>
            </w:r>
            <w:proofErr w:type="spellEnd"/>
            <w:r w:rsidRPr="007D2A11">
              <w:t xml:space="preserve"> Boggaram</w:t>
            </w:r>
          </w:p>
        </w:tc>
        <w:tc>
          <w:tcPr>
            <w:tcW w:w="1741" w:type="dxa"/>
          </w:tcPr>
          <w:p w14:paraId="695B17D0" w14:textId="5E8392FD" w:rsidR="001C7612" w:rsidRDefault="001C7612" w:rsidP="001C7612">
            <w:pPr>
              <w:keepLines/>
              <w:spacing w:after="120"/>
            </w:pPr>
            <w:r>
              <w:t>04/12/2024</w:t>
            </w:r>
          </w:p>
        </w:tc>
      </w:tr>
    </w:tbl>
    <w:p w14:paraId="509811FC" w14:textId="77777777" w:rsidR="00617D00" w:rsidRDefault="00617D00"/>
    <w:p w14:paraId="74F6CFDA" w14:textId="77777777" w:rsidR="00617D00" w:rsidRDefault="00000000">
      <w:pPr>
        <w:widowControl/>
        <w:spacing w:line="240" w:lineRule="auto"/>
        <w:rPr>
          <w:rFonts w:ascii="Arial" w:eastAsia="Arial" w:hAnsi="Arial" w:cs="Arial"/>
          <w:b/>
          <w:sz w:val="36"/>
          <w:szCs w:val="36"/>
        </w:rPr>
      </w:pPr>
      <w:r>
        <w:br w:type="page"/>
      </w:r>
    </w:p>
    <w:p w14:paraId="3B90E032" w14:textId="77777777" w:rsidR="00617D00" w:rsidRDefault="00000000">
      <w:pPr>
        <w:pStyle w:val="Title"/>
      </w:pPr>
      <w:r>
        <w:lastRenderedPageBreak/>
        <w:t>Revision History</w:t>
      </w:r>
    </w:p>
    <w:tbl>
      <w:tblPr>
        <w:tblW w:w="9504"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15" w:type="dxa"/>
          <w:right w:w="115" w:type="dxa"/>
        </w:tblCellMar>
        <w:tblLook w:val="0000" w:firstRow="0" w:lastRow="0" w:firstColumn="0" w:lastColumn="0" w:noHBand="0" w:noVBand="0"/>
      </w:tblPr>
      <w:tblGrid>
        <w:gridCol w:w="2304"/>
        <w:gridCol w:w="1152"/>
        <w:gridCol w:w="3744"/>
        <w:gridCol w:w="2304"/>
      </w:tblGrid>
      <w:tr w:rsidR="00617D00" w14:paraId="4557DE8F" w14:textId="77777777">
        <w:tc>
          <w:tcPr>
            <w:tcW w:w="2304" w:type="dxa"/>
          </w:tcPr>
          <w:p w14:paraId="3FF5BDB3" w14:textId="77777777" w:rsidR="00617D00" w:rsidRDefault="00000000">
            <w:pPr>
              <w:keepLines/>
              <w:pBdr>
                <w:top w:val="nil"/>
                <w:left w:val="nil"/>
                <w:bottom w:val="nil"/>
                <w:right w:val="nil"/>
                <w:between w:val="nil"/>
              </w:pBdr>
              <w:spacing w:after="120" w:line="240" w:lineRule="auto"/>
              <w:jc w:val="center"/>
              <w:rPr>
                <w:b/>
                <w:color w:val="000000"/>
              </w:rPr>
            </w:pPr>
            <w:r>
              <w:rPr>
                <w:b/>
                <w:color w:val="000000"/>
              </w:rPr>
              <w:t>Date</w:t>
            </w:r>
          </w:p>
        </w:tc>
        <w:tc>
          <w:tcPr>
            <w:tcW w:w="1152" w:type="dxa"/>
          </w:tcPr>
          <w:p w14:paraId="517B4635" w14:textId="77777777" w:rsidR="00617D00" w:rsidRDefault="00000000">
            <w:pPr>
              <w:keepLines/>
              <w:pBdr>
                <w:top w:val="nil"/>
                <w:left w:val="nil"/>
                <w:bottom w:val="nil"/>
                <w:right w:val="nil"/>
                <w:between w:val="nil"/>
              </w:pBdr>
              <w:spacing w:after="120" w:line="240" w:lineRule="auto"/>
              <w:jc w:val="center"/>
              <w:rPr>
                <w:b/>
                <w:color w:val="000000"/>
              </w:rPr>
            </w:pPr>
            <w:r>
              <w:rPr>
                <w:b/>
                <w:color w:val="000000"/>
              </w:rPr>
              <w:t>Version</w:t>
            </w:r>
          </w:p>
        </w:tc>
        <w:tc>
          <w:tcPr>
            <w:tcW w:w="3744" w:type="dxa"/>
          </w:tcPr>
          <w:p w14:paraId="0141325B" w14:textId="77777777" w:rsidR="00617D00" w:rsidRDefault="00000000">
            <w:pPr>
              <w:keepLines/>
              <w:pBdr>
                <w:top w:val="nil"/>
                <w:left w:val="nil"/>
                <w:bottom w:val="nil"/>
                <w:right w:val="nil"/>
                <w:between w:val="nil"/>
              </w:pBdr>
              <w:spacing w:after="120" w:line="240" w:lineRule="auto"/>
              <w:jc w:val="center"/>
              <w:rPr>
                <w:b/>
                <w:color w:val="000000"/>
              </w:rPr>
            </w:pPr>
            <w:r>
              <w:rPr>
                <w:b/>
                <w:color w:val="000000"/>
              </w:rPr>
              <w:t>Description</w:t>
            </w:r>
          </w:p>
        </w:tc>
        <w:tc>
          <w:tcPr>
            <w:tcW w:w="2304" w:type="dxa"/>
          </w:tcPr>
          <w:p w14:paraId="3D356B08" w14:textId="77777777" w:rsidR="00617D00" w:rsidRDefault="00000000">
            <w:pPr>
              <w:keepLines/>
              <w:pBdr>
                <w:top w:val="nil"/>
                <w:left w:val="nil"/>
                <w:bottom w:val="nil"/>
                <w:right w:val="nil"/>
                <w:between w:val="nil"/>
              </w:pBdr>
              <w:spacing w:after="120" w:line="240" w:lineRule="auto"/>
              <w:jc w:val="center"/>
              <w:rPr>
                <w:b/>
                <w:color w:val="000000"/>
              </w:rPr>
            </w:pPr>
            <w:r>
              <w:rPr>
                <w:b/>
                <w:color w:val="000000"/>
              </w:rPr>
              <w:t>Author</w:t>
            </w:r>
          </w:p>
        </w:tc>
      </w:tr>
      <w:tr w:rsidR="00B604EA" w14:paraId="0B863C38" w14:textId="77777777">
        <w:tc>
          <w:tcPr>
            <w:tcW w:w="2304" w:type="dxa"/>
          </w:tcPr>
          <w:p w14:paraId="5701F248" w14:textId="69B89B4A" w:rsidR="00B604EA" w:rsidRDefault="00B604EA" w:rsidP="00081BF7">
            <w:pPr>
              <w:keepLines/>
              <w:spacing w:after="120"/>
              <w:jc w:val="center"/>
              <w:rPr>
                <w:color w:val="000000"/>
              </w:rPr>
            </w:pPr>
            <w:r>
              <w:t>04/12/2024</w:t>
            </w:r>
          </w:p>
        </w:tc>
        <w:tc>
          <w:tcPr>
            <w:tcW w:w="1152" w:type="dxa"/>
          </w:tcPr>
          <w:p w14:paraId="00B8A84D" w14:textId="77777777" w:rsidR="00B604EA" w:rsidRDefault="00B604EA" w:rsidP="00081BF7">
            <w:pPr>
              <w:keepLines/>
              <w:pBdr>
                <w:top w:val="nil"/>
                <w:left w:val="nil"/>
                <w:bottom w:val="nil"/>
                <w:right w:val="nil"/>
                <w:between w:val="nil"/>
              </w:pBdr>
              <w:spacing w:after="120" w:line="240" w:lineRule="auto"/>
              <w:jc w:val="center"/>
              <w:rPr>
                <w:color w:val="000000"/>
              </w:rPr>
            </w:pPr>
            <w:r>
              <w:t>1.0</w:t>
            </w:r>
          </w:p>
        </w:tc>
        <w:tc>
          <w:tcPr>
            <w:tcW w:w="3744" w:type="dxa"/>
          </w:tcPr>
          <w:p w14:paraId="471D33EA" w14:textId="77777777" w:rsidR="00B604EA" w:rsidRDefault="00B604EA" w:rsidP="00081BF7">
            <w:pPr>
              <w:keepLines/>
              <w:spacing w:after="120"/>
              <w:rPr>
                <w:color w:val="000000"/>
              </w:rPr>
            </w:pPr>
            <w:r>
              <w:t>The first draft.</w:t>
            </w:r>
          </w:p>
        </w:tc>
        <w:tc>
          <w:tcPr>
            <w:tcW w:w="2304" w:type="dxa"/>
          </w:tcPr>
          <w:p w14:paraId="75DC9A0A" w14:textId="77777777" w:rsidR="00B604EA" w:rsidRDefault="00B604EA" w:rsidP="00081BF7">
            <w:pPr>
              <w:keepLines/>
              <w:spacing w:after="120"/>
              <w:jc w:val="center"/>
            </w:pPr>
            <w:proofErr w:type="spellStart"/>
            <w:r>
              <w:t>Vysnavi</w:t>
            </w:r>
            <w:proofErr w:type="spellEnd"/>
            <w:r>
              <w:t xml:space="preserve"> </w:t>
            </w:r>
            <w:proofErr w:type="spellStart"/>
            <w:r>
              <w:t>Balabhadruni</w:t>
            </w:r>
            <w:proofErr w:type="spellEnd"/>
          </w:p>
          <w:p w14:paraId="465D7CB6" w14:textId="513D8FC8" w:rsidR="00B604EA" w:rsidRDefault="00B604EA" w:rsidP="00081BF7">
            <w:pPr>
              <w:keepLines/>
              <w:spacing w:after="120"/>
              <w:jc w:val="center"/>
              <w:rPr>
                <w:color w:val="000000"/>
              </w:rPr>
            </w:pPr>
            <w:r>
              <w:rPr>
                <w:color w:val="000000"/>
              </w:rPr>
              <w:t xml:space="preserve">Dheeraj </w:t>
            </w:r>
            <w:proofErr w:type="spellStart"/>
            <w:r>
              <w:rPr>
                <w:color w:val="000000"/>
              </w:rPr>
              <w:t>Chiggurupati</w:t>
            </w:r>
            <w:proofErr w:type="spellEnd"/>
          </w:p>
        </w:tc>
      </w:tr>
      <w:tr w:rsidR="007E09F1" w14:paraId="67A71E83" w14:textId="77777777">
        <w:tc>
          <w:tcPr>
            <w:tcW w:w="2304" w:type="dxa"/>
          </w:tcPr>
          <w:p w14:paraId="75E052BA" w14:textId="7A70807D" w:rsidR="007E09F1" w:rsidRDefault="007E09F1" w:rsidP="00081BF7">
            <w:pPr>
              <w:keepLines/>
              <w:spacing w:after="120"/>
              <w:jc w:val="center"/>
            </w:pPr>
            <w:r>
              <w:t>04/11/2024</w:t>
            </w:r>
          </w:p>
        </w:tc>
        <w:tc>
          <w:tcPr>
            <w:tcW w:w="1152" w:type="dxa"/>
          </w:tcPr>
          <w:p w14:paraId="39D2B071" w14:textId="25747A1D" w:rsidR="007E09F1" w:rsidRDefault="007E09F1" w:rsidP="00081BF7">
            <w:pPr>
              <w:keepLines/>
              <w:pBdr>
                <w:top w:val="nil"/>
                <w:left w:val="nil"/>
                <w:bottom w:val="nil"/>
                <w:right w:val="nil"/>
                <w:between w:val="nil"/>
              </w:pBdr>
              <w:spacing w:after="120" w:line="240" w:lineRule="auto"/>
              <w:jc w:val="center"/>
            </w:pPr>
            <w:r>
              <w:t>2.0</w:t>
            </w:r>
          </w:p>
        </w:tc>
        <w:tc>
          <w:tcPr>
            <w:tcW w:w="3744" w:type="dxa"/>
          </w:tcPr>
          <w:p w14:paraId="62C7B717" w14:textId="06FFF5A0" w:rsidR="007E09F1" w:rsidRDefault="007E09F1" w:rsidP="00081BF7">
            <w:pPr>
              <w:keepLines/>
              <w:spacing w:after="120"/>
            </w:pPr>
            <w:r>
              <w:t>Added staff portal and entity relationship module and some changes in all the portals</w:t>
            </w:r>
          </w:p>
        </w:tc>
        <w:tc>
          <w:tcPr>
            <w:tcW w:w="2304" w:type="dxa"/>
          </w:tcPr>
          <w:p w14:paraId="36CC06D6" w14:textId="77777777" w:rsidR="007E09F1" w:rsidRDefault="00AE6597" w:rsidP="00081BF7">
            <w:pPr>
              <w:keepLines/>
              <w:spacing w:after="120"/>
              <w:jc w:val="center"/>
            </w:pPr>
            <w:r>
              <w:t xml:space="preserve">Venkata Sai Ramya </w:t>
            </w:r>
            <w:proofErr w:type="spellStart"/>
            <w:r>
              <w:t>Padmasri</w:t>
            </w:r>
            <w:proofErr w:type="spellEnd"/>
            <w:r>
              <w:t xml:space="preserve"> Boggaram</w:t>
            </w:r>
          </w:p>
          <w:p w14:paraId="22C7D79B" w14:textId="6D6A623B" w:rsidR="00AE6597" w:rsidRDefault="00AE6597" w:rsidP="00081BF7">
            <w:pPr>
              <w:keepLines/>
              <w:spacing w:after="120"/>
              <w:jc w:val="center"/>
            </w:pPr>
            <w:r>
              <w:t>Mounika Dubba</w:t>
            </w:r>
          </w:p>
        </w:tc>
      </w:tr>
      <w:tr w:rsidR="007E09F1" w14:paraId="02E87DF5" w14:textId="77777777">
        <w:tc>
          <w:tcPr>
            <w:tcW w:w="2304" w:type="dxa"/>
          </w:tcPr>
          <w:p w14:paraId="114A7331" w14:textId="5374AD57" w:rsidR="007E09F1" w:rsidRDefault="006072C5" w:rsidP="00081BF7">
            <w:pPr>
              <w:keepLines/>
              <w:spacing w:after="120"/>
              <w:jc w:val="center"/>
            </w:pPr>
            <w:r>
              <w:t>04/22/2024</w:t>
            </w:r>
          </w:p>
        </w:tc>
        <w:tc>
          <w:tcPr>
            <w:tcW w:w="1152" w:type="dxa"/>
          </w:tcPr>
          <w:p w14:paraId="7031CBFB" w14:textId="5DF260B7" w:rsidR="007E09F1" w:rsidRDefault="006072C5" w:rsidP="00081BF7">
            <w:pPr>
              <w:keepLines/>
              <w:pBdr>
                <w:top w:val="nil"/>
                <w:left w:val="nil"/>
                <w:bottom w:val="nil"/>
                <w:right w:val="nil"/>
                <w:between w:val="nil"/>
              </w:pBdr>
              <w:spacing w:after="120" w:line="240" w:lineRule="auto"/>
              <w:jc w:val="center"/>
            </w:pPr>
            <w:r>
              <w:t>3.0</w:t>
            </w:r>
          </w:p>
        </w:tc>
        <w:tc>
          <w:tcPr>
            <w:tcW w:w="3744" w:type="dxa"/>
          </w:tcPr>
          <w:p w14:paraId="416B4A54" w14:textId="35DE035A" w:rsidR="007E09F1" w:rsidRPr="00EB2DA2" w:rsidRDefault="00EB2DA2" w:rsidP="00081BF7">
            <w:pPr>
              <w:keepLines/>
              <w:spacing w:after="120"/>
              <w:rPr>
                <w:color w:val="212529"/>
                <w:shd w:val="clear" w:color="auto" w:fill="FFFFFF"/>
              </w:rPr>
            </w:pPr>
            <w:r w:rsidRPr="00EB2DA2">
              <w:rPr>
                <w:rFonts w:hint="cs"/>
                <w:color w:val="212529"/>
                <w:shd w:val="clear" w:color="auto" w:fill="FFFFFF"/>
              </w:rPr>
              <w:t>Included all the project documents and the latest version numbers of the project documents. </w:t>
            </w:r>
            <w:r w:rsidRPr="00EB2DA2">
              <w:rPr>
                <w:rFonts w:hint="cs"/>
                <w:color w:val="212529"/>
                <w:shd w:val="clear" w:color="auto" w:fill="FFFFFF"/>
              </w:rPr>
              <w:br/>
              <w:t>Updated design Constraints in full form.</w:t>
            </w:r>
            <w:r w:rsidRPr="00EB2DA2">
              <w:rPr>
                <w:rFonts w:hint="cs"/>
                <w:color w:val="212529"/>
                <w:shd w:val="clear" w:color="auto" w:fill="FFFFFF"/>
              </w:rPr>
              <w:br/>
              <w:t>Added latest design in user interface.</w:t>
            </w:r>
            <w:r w:rsidRPr="00EB2DA2">
              <w:rPr>
                <w:rFonts w:hint="cs"/>
                <w:color w:val="212529"/>
                <w:shd w:val="clear" w:color="auto" w:fill="FFFFFF"/>
              </w:rPr>
              <w:br/>
            </w:r>
          </w:p>
        </w:tc>
        <w:tc>
          <w:tcPr>
            <w:tcW w:w="2304" w:type="dxa"/>
          </w:tcPr>
          <w:p w14:paraId="4C0F52CE" w14:textId="4525DA1E" w:rsidR="007E09F1" w:rsidRDefault="00EB2DA2" w:rsidP="00081BF7">
            <w:pPr>
              <w:keepLines/>
              <w:spacing w:after="120"/>
              <w:jc w:val="center"/>
            </w:pPr>
            <w:r>
              <w:t xml:space="preserve">Sai </w:t>
            </w:r>
            <w:proofErr w:type="spellStart"/>
            <w:r>
              <w:t>charan</w:t>
            </w:r>
            <w:proofErr w:type="spellEnd"/>
            <w:r>
              <w:t xml:space="preserve"> </w:t>
            </w:r>
            <w:proofErr w:type="spellStart"/>
            <w:r>
              <w:t>Kammampally</w:t>
            </w:r>
            <w:proofErr w:type="spellEnd"/>
            <w:r>
              <w:br/>
            </w:r>
            <w:r>
              <w:br/>
              <w:t>Mounika Dubba</w:t>
            </w:r>
          </w:p>
        </w:tc>
      </w:tr>
    </w:tbl>
    <w:p w14:paraId="6D9CFE88" w14:textId="77777777" w:rsidR="00617D00" w:rsidRDefault="00617D00"/>
    <w:p w14:paraId="3ADD9DCB" w14:textId="77777777" w:rsidR="00617D00" w:rsidRDefault="00617D00">
      <w:pPr>
        <w:pStyle w:val="Title"/>
      </w:pPr>
    </w:p>
    <w:p w14:paraId="62FB4E49" w14:textId="77777777" w:rsidR="00617D00" w:rsidRDefault="00000000">
      <w:pPr>
        <w:pStyle w:val="Title"/>
      </w:pPr>
      <w:r>
        <w:br w:type="page"/>
      </w:r>
      <w:r>
        <w:lastRenderedPageBreak/>
        <w:t>Table of Contents</w:t>
      </w:r>
    </w:p>
    <w:sdt>
      <w:sdtPr>
        <w:id w:val="-1497020644"/>
        <w:docPartObj>
          <w:docPartGallery w:val="Table of Contents"/>
          <w:docPartUnique/>
        </w:docPartObj>
      </w:sdtPr>
      <w:sdtContent>
        <w:p w14:paraId="037D92AD" w14:textId="682E89F8" w:rsidR="005C58E5" w:rsidRDefault="007D7066">
          <w:pPr>
            <w:pStyle w:val="TOC1"/>
            <w:tabs>
              <w:tab w:val="left" w:pos="432"/>
            </w:tabs>
            <w:rPr>
              <w:rFonts w:asciiTheme="minorHAnsi" w:eastAsiaTheme="minorEastAsia" w:hAnsiTheme="minorHAnsi" w:cstheme="minorBidi"/>
              <w:noProof/>
              <w:kern w:val="2"/>
              <w:sz w:val="24"/>
              <w:szCs w:val="24"/>
              <w:lang w:val="en-IN"/>
              <w14:ligatures w14:val="standardContextual"/>
            </w:rPr>
          </w:pPr>
          <w:r>
            <w:fldChar w:fldCharType="begin"/>
          </w:r>
          <w:r>
            <w:instrText xml:space="preserve"> TOC \h \u \z \t "Heading 1,1,Heading 2,2,Heading 3,3,Heading 4,4,Heading 5,5,Heading 6,6,"</w:instrText>
          </w:r>
          <w:r>
            <w:fldChar w:fldCharType="separate"/>
          </w:r>
          <w:hyperlink w:anchor="_Toc164719245" w:history="1">
            <w:r w:rsidR="005C58E5" w:rsidRPr="0038635F">
              <w:rPr>
                <w:rStyle w:val="Hyperlink"/>
                <w:noProof/>
              </w:rPr>
              <w:t>1.</w:t>
            </w:r>
            <w:r w:rsidR="005C58E5">
              <w:rPr>
                <w:rFonts w:asciiTheme="minorHAnsi" w:eastAsiaTheme="minorEastAsia" w:hAnsiTheme="minorHAnsi" w:cstheme="minorBidi"/>
                <w:noProof/>
                <w:kern w:val="2"/>
                <w:sz w:val="24"/>
                <w:szCs w:val="24"/>
                <w:lang w:val="en-IN"/>
                <w14:ligatures w14:val="standardContextual"/>
              </w:rPr>
              <w:tab/>
            </w:r>
            <w:r w:rsidR="005C58E5" w:rsidRPr="0038635F">
              <w:rPr>
                <w:rStyle w:val="Hyperlink"/>
                <w:noProof/>
              </w:rPr>
              <w:t>Introduction</w:t>
            </w:r>
            <w:r w:rsidR="005C58E5">
              <w:rPr>
                <w:noProof/>
                <w:webHidden/>
              </w:rPr>
              <w:tab/>
            </w:r>
            <w:r w:rsidR="005C58E5">
              <w:rPr>
                <w:noProof/>
                <w:webHidden/>
              </w:rPr>
              <w:fldChar w:fldCharType="begin"/>
            </w:r>
            <w:r w:rsidR="005C58E5">
              <w:rPr>
                <w:noProof/>
                <w:webHidden/>
              </w:rPr>
              <w:instrText xml:space="preserve"> PAGEREF _Toc164719245 \h </w:instrText>
            </w:r>
            <w:r w:rsidR="005C58E5">
              <w:rPr>
                <w:noProof/>
                <w:webHidden/>
              </w:rPr>
            </w:r>
            <w:r w:rsidR="005C58E5">
              <w:rPr>
                <w:noProof/>
                <w:webHidden/>
              </w:rPr>
              <w:fldChar w:fldCharType="separate"/>
            </w:r>
            <w:r w:rsidR="005C58E5">
              <w:rPr>
                <w:noProof/>
                <w:webHidden/>
              </w:rPr>
              <w:t>5</w:t>
            </w:r>
            <w:r w:rsidR="005C58E5">
              <w:rPr>
                <w:noProof/>
                <w:webHidden/>
              </w:rPr>
              <w:fldChar w:fldCharType="end"/>
            </w:r>
          </w:hyperlink>
        </w:p>
        <w:p w14:paraId="03709F76" w14:textId="5409FD94" w:rsidR="005C58E5" w:rsidRDefault="005C58E5">
          <w:pPr>
            <w:pStyle w:val="TOC2"/>
            <w:tabs>
              <w:tab w:val="left" w:pos="1000"/>
            </w:tabs>
            <w:rPr>
              <w:rFonts w:asciiTheme="minorHAnsi" w:eastAsiaTheme="minorEastAsia" w:hAnsiTheme="minorHAnsi" w:cstheme="minorBidi"/>
              <w:noProof/>
              <w:kern w:val="2"/>
              <w:sz w:val="24"/>
              <w:szCs w:val="24"/>
              <w:lang w:val="en-IN"/>
              <w14:ligatures w14:val="standardContextual"/>
            </w:rPr>
          </w:pPr>
          <w:hyperlink w:anchor="_Toc164719246" w:history="1">
            <w:r w:rsidRPr="0038635F">
              <w:rPr>
                <w:rStyle w:val="Hyperlink"/>
                <w:rFonts w:eastAsia="Arial" w:cs="Arial"/>
                <w:noProof/>
              </w:rPr>
              <w:t>1.1</w:t>
            </w:r>
            <w:r>
              <w:rPr>
                <w:rFonts w:asciiTheme="minorHAnsi" w:eastAsiaTheme="minorEastAsia" w:hAnsiTheme="minorHAnsi" w:cstheme="minorBidi"/>
                <w:noProof/>
                <w:kern w:val="2"/>
                <w:sz w:val="24"/>
                <w:szCs w:val="24"/>
                <w:lang w:val="en-IN"/>
                <w14:ligatures w14:val="standardContextual"/>
              </w:rPr>
              <w:tab/>
            </w:r>
            <w:r w:rsidRPr="0038635F">
              <w:rPr>
                <w:rStyle w:val="Hyperlink"/>
                <w:noProof/>
              </w:rPr>
              <w:t>Purpose of the Document</w:t>
            </w:r>
            <w:r>
              <w:rPr>
                <w:noProof/>
                <w:webHidden/>
              </w:rPr>
              <w:tab/>
            </w:r>
            <w:r>
              <w:rPr>
                <w:noProof/>
                <w:webHidden/>
              </w:rPr>
              <w:fldChar w:fldCharType="begin"/>
            </w:r>
            <w:r>
              <w:rPr>
                <w:noProof/>
                <w:webHidden/>
              </w:rPr>
              <w:instrText xml:space="preserve"> PAGEREF _Toc164719246 \h </w:instrText>
            </w:r>
            <w:r>
              <w:rPr>
                <w:noProof/>
                <w:webHidden/>
              </w:rPr>
            </w:r>
            <w:r>
              <w:rPr>
                <w:noProof/>
                <w:webHidden/>
              </w:rPr>
              <w:fldChar w:fldCharType="separate"/>
            </w:r>
            <w:r>
              <w:rPr>
                <w:noProof/>
                <w:webHidden/>
              </w:rPr>
              <w:t>5</w:t>
            </w:r>
            <w:r>
              <w:rPr>
                <w:noProof/>
                <w:webHidden/>
              </w:rPr>
              <w:fldChar w:fldCharType="end"/>
            </w:r>
          </w:hyperlink>
        </w:p>
        <w:p w14:paraId="12A23694" w14:textId="2D9102AE" w:rsidR="005C58E5" w:rsidRDefault="005C58E5">
          <w:pPr>
            <w:pStyle w:val="TOC2"/>
            <w:tabs>
              <w:tab w:val="left" w:pos="1000"/>
            </w:tabs>
            <w:rPr>
              <w:rFonts w:asciiTheme="minorHAnsi" w:eastAsiaTheme="minorEastAsia" w:hAnsiTheme="minorHAnsi" w:cstheme="minorBidi"/>
              <w:noProof/>
              <w:kern w:val="2"/>
              <w:sz w:val="24"/>
              <w:szCs w:val="24"/>
              <w:lang w:val="en-IN"/>
              <w14:ligatures w14:val="standardContextual"/>
            </w:rPr>
          </w:pPr>
          <w:hyperlink w:anchor="_Toc164719247" w:history="1">
            <w:r w:rsidRPr="0038635F">
              <w:rPr>
                <w:rStyle w:val="Hyperlink"/>
                <w:rFonts w:eastAsia="Arial" w:cs="Arial"/>
                <w:noProof/>
              </w:rPr>
              <w:t>1.2</w:t>
            </w:r>
            <w:r>
              <w:rPr>
                <w:rFonts w:asciiTheme="minorHAnsi" w:eastAsiaTheme="minorEastAsia" w:hAnsiTheme="minorHAnsi" w:cstheme="minorBidi"/>
                <w:noProof/>
                <w:kern w:val="2"/>
                <w:sz w:val="24"/>
                <w:szCs w:val="24"/>
                <w:lang w:val="en-IN"/>
                <w14:ligatures w14:val="standardContextual"/>
              </w:rPr>
              <w:tab/>
            </w:r>
            <w:r w:rsidRPr="0038635F">
              <w:rPr>
                <w:rStyle w:val="Hyperlink"/>
                <w:noProof/>
              </w:rPr>
              <w:t>Scope of the Document</w:t>
            </w:r>
            <w:r>
              <w:rPr>
                <w:noProof/>
                <w:webHidden/>
              </w:rPr>
              <w:tab/>
            </w:r>
            <w:r>
              <w:rPr>
                <w:noProof/>
                <w:webHidden/>
              </w:rPr>
              <w:fldChar w:fldCharType="begin"/>
            </w:r>
            <w:r>
              <w:rPr>
                <w:noProof/>
                <w:webHidden/>
              </w:rPr>
              <w:instrText xml:space="preserve"> PAGEREF _Toc164719247 \h </w:instrText>
            </w:r>
            <w:r>
              <w:rPr>
                <w:noProof/>
                <w:webHidden/>
              </w:rPr>
            </w:r>
            <w:r>
              <w:rPr>
                <w:noProof/>
                <w:webHidden/>
              </w:rPr>
              <w:fldChar w:fldCharType="separate"/>
            </w:r>
            <w:r>
              <w:rPr>
                <w:noProof/>
                <w:webHidden/>
              </w:rPr>
              <w:t>5</w:t>
            </w:r>
            <w:r>
              <w:rPr>
                <w:noProof/>
                <w:webHidden/>
              </w:rPr>
              <w:fldChar w:fldCharType="end"/>
            </w:r>
          </w:hyperlink>
        </w:p>
        <w:p w14:paraId="741494E5" w14:textId="1E4C8B96" w:rsidR="005C58E5" w:rsidRDefault="005C58E5">
          <w:pPr>
            <w:pStyle w:val="TOC2"/>
            <w:tabs>
              <w:tab w:val="left" w:pos="1000"/>
            </w:tabs>
            <w:rPr>
              <w:rFonts w:asciiTheme="minorHAnsi" w:eastAsiaTheme="minorEastAsia" w:hAnsiTheme="minorHAnsi" w:cstheme="minorBidi"/>
              <w:noProof/>
              <w:kern w:val="2"/>
              <w:sz w:val="24"/>
              <w:szCs w:val="24"/>
              <w:lang w:val="en-IN"/>
              <w14:ligatures w14:val="standardContextual"/>
            </w:rPr>
          </w:pPr>
          <w:hyperlink w:anchor="_Toc164719248" w:history="1">
            <w:r w:rsidRPr="0038635F">
              <w:rPr>
                <w:rStyle w:val="Hyperlink"/>
                <w:rFonts w:eastAsia="Arial" w:cs="Arial"/>
                <w:noProof/>
              </w:rPr>
              <w:t>1.3</w:t>
            </w:r>
            <w:r>
              <w:rPr>
                <w:rFonts w:asciiTheme="minorHAnsi" w:eastAsiaTheme="minorEastAsia" w:hAnsiTheme="minorHAnsi" w:cstheme="minorBidi"/>
                <w:noProof/>
                <w:kern w:val="2"/>
                <w:sz w:val="24"/>
                <w:szCs w:val="24"/>
                <w:lang w:val="en-IN"/>
                <w14:ligatures w14:val="standardContextual"/>
              </w:rPr>
              <w:tab/>
            </w:r>
            <w:r w:rsidRPr="0038635F">
              <w:rPr>
                <w:rStyle w:val="Hyperlink"/>
                <w:noProof/>
              </w:rPr>
              <w:t>References</w:t>
            </w:r>
            <w:r>
              <w:rPr>
                <w:noProof/>
                <w:webHidden/>
              </w:rPr>
              <w:tab/>
            </w:r>
            <w:r>
              <w:rPr>
                <w:noProof/>
                <w:webHidden/>
              </w:rPr>
              <w:fldChar w:fldCharType="begin"/>
            </w:r>
            <w:r>
              <w:rPr>
                <w:noProof/>
                <w:webHidden/>
              </w:rPr>
              <w:instrText xml:space="preserve"> PAGEREF _Toc164719248 \h </w:instrText>
            </w:r>
            <w:r>
              <w:rPr>
                <w:noProof/>
                <w:webHidden/>
              </w:rPr>
            </w:r>
            <w:r>
              <w:rPr>
                <w:noProof/>
                <w:webHidden/>
              </w:rPr>
              <w:fldChar w:fldCharType="separate"/>
            </w:r>
            <w:r>
              <w:rPr>
                <w:noProof/>
                <w:webHidden/>
              </w:rPr>
              <w:t>5</w:t>
            </w:r>
            <w:r>
              <w:rPr>
                <w:noProof/>
                <w:webHidden/>
              </w:rPr>
              <w:fldChar w:fldCharType="end"/>
            </w:r>
          </w:hyperlink>
        </w:p>
        <w:p w14:paraId="54A0F9D2" w14:textId="5DE2851F" w:rsidR="005C58E5" w:rsidRDefault="005C58E5">
          <w:pPr>
            <w:pStyle w:val="TOC2"/>
            <w:tabs>
              <w:tab w:val="left" w:pos="1000"/>
            </w:tabs>
            <w:rPr>
              <w:rFonts w:asciiTheme="minorHAnsi" w:eastAsiaTheme="minorEastAsia" w:hAnsiTheme="minorHAnsi" w:cstheme="minorBidi"/>
              <w:noProof/>
              <w:kern w:val="2"/>
              <w:sz w:val="24"/>
              <w:szCs w:val="24"/>
              <w:lang w:val="en-IN"/>
              <w14:ligatures w14:val="standardContextual"/>
            </w:rPr>
          </w:pPr>
          <w:hyperlink w:anchor="_Toc164719249" w:history="1">
            <w:r w:rsidRPr="0038635F">
              <w:rPr>
                <w:rStyle w:val="Hyperlink"/>
                <w:rFonts w:eastAsia="Arial" w:cs="Arial"/>
                <w:noProof/>
              </w:rPr>
              <w:t>1.4</w:t>
            </w:r>
            <w:r>
              <w:rPr>
                <w:rFonts w:asciiTheme="minorHAnsi" w:eastAsiaTheme="minorEastAsia" w:hAnsiTheme="minorHAnsi" w:cstheme="minorBidi"/>
                <w:noProof/>
                <w:kern w:val="2"/>
                <w:sz w:val="24"/>
                <w:szCs w:val="24"/>
                <w:lang w:val="en-IN"/>
                <w14:ligatures w14:val="standardContextual"/>
              </w:rPr>
              <w:tab/>
            </w:r>
            <w:r w:rsidRPr="0038635F">
              <w:rPr>
                <w:rStyle w:val="Hyperlink"/>
                <w:noProof/>
              </w:rPr>
              <w:t>Definitions, Acronyms, and Abbreviations</w:t>
            </w:r>
            <w:r>
              <w:rPr>
                <w:noProof/>
                <w:webHidden/>
              </w:rPr>
              <w:tab/>
            </w:r>
            <w:r>
              <w:rPr>
                <w:noProof/>
                <w:webHidden/>
              </w:rPr>
              <w:fldChar w:fldCharType="begin"/>
            </w:r>
            <w:r>
              <w:rPr>
                <w:noProof/>
                <w:webHidden/>
              </w:rPr>
              <w:instrText xml:space="preserve"> PAGEREF _Toc164719249 \h </w:instrText>
            </w:r>
            <w:r>
              <w:rPr>
                <w:noProof/>
                <w:webHidden/>
              </w:rPr>
            </w:r>
            <w:r>
              <w:rPr>
                <w:noProof/>
                <w:webHidden/>
              </w:rPr>
              <w:fldChar w:fldCharType="separate"/>
            </w:r>
            <w:r>
              <w:rPr>
                <w:noProof/>
                <w:webHidden/>
              </w:rPr>
              <w:t>6</w:t>
            </w:r>
            <w:r>
              <w:rPr>
                <w:noProof/>
                <w:webHidden/>
              </w:rPr>
              <w:fldChar w:fldCharType="end"/>
            </w:r>
          </w:hyperlink>
        </w:p>
        <w:p w14:paraId="3E9CC508" w14:textId="53F4D555" w:rsidR="005C58E5" w:rsidRDefault="005C58E5">
          <w:pPr>
            <w:pStyle w:val="TOC1"/>
            <w:tabs>
              <w:tab w:val="left" w:pos="432"/>
            </w:tabs>
            <w:rPr>
              <w:rFonts w:asciiTheme="minorHAnsi" w:eastAsiaTheme="minorEastAsia" w:hAnsiTheme="minorHAnsi" w:cstheme="minorBidi"/>
              <w:noProof/>
              <w:kern w:val="2"/>
              <w:sz w:val="24"/>
              <w:szCs w:val="24"/>
              <w:lang w:val="en-IN"/>
              <w14:ligatures w14:val="standardContextual"/>
            </w:rPr>
          </w:pPr>
          <w:hyperlink w:anchor="_Toc164719250" w:history="1">
            <w:r w:rsidRPr="0038635F">
              <w:rPr>
                <w:rStyle w:val="Hyperlink"/>
                <w:noProof/>
              </w:rPr>
              <w:t>2.</w:t>
            </w:r>
            <w:r>
              <w:rPr>
                <w:rFonts w:asciiTheme="minorHAnsi" w:eastAsiaTheme="minorEastAsia" w:hAnsiTheme="minorHAnsi" w:cstheme="minorBidi"/>
                <w:noProof/>
                <w:kern w:val="2"/>
                <w:sz w:val="24"/>
                <w:szCs w:val="24"/>
                <w:lang w:val="en-IN"/>
                <w14:ligatures w14:val="standardContextual"/>
              </w:rPr>
              <w:tab/>
            </w:r>
            <w:r w:rsidRPr="0038635F">
              <w:rPr>
                <w:rStyle w:val="Hyperlink"/>
                <w:noProof/>
              </w:rPr>
              <w:t>Product Scope</w:t>
            </w:r>
            <w:r>
              <w:rPr>
                <w:noProof/>
                <w:webHidden/>
              </w:rPr>
              <w:tab/>
            </w:r>
            <w:r>
              <w:rPr>
                <w:noProof/>
                <w:webHidden/>
              </w:rPr>
              <w:fldChar w:fldCharType="begin"/>
            </w:r>
            <w:r>
              <w:rPr>
                <w:noProof/>
                <w:webHidden/>
              </w:rPr>
              <w:instrText xml:space="preserve"> PAGEREF _Toc164719250 \h </w:instrText>
            </w:r>
            <w:r>
              <w:rPr>
                <w:noProof/>
                <w:webHidden/>
              </w:rPr>
            </w:r>
            <w:r>
              <w:rPr>
                <w:noProof/>
                <w:webHidden/>
              </w:rPr>
              <w:fldChar w:fldCharType="separate"/>
            </w:r>
            <w:r>
              <w:rPr>
                <w:noProof/>
                <w:webHidden/>
              </w:rPr>
              <w:t>6</w:t>
            </w:r>
            <w:r>
              <w:rPr>
                <w:noProof/>
                <w:webHidden/>
              </w:rPr>
              <w:fldChar w:fldCharType="end"/>
            </w:r>
          </w:hyperlink>
        </w:p>
        <w:p w14:paraId="1F3F9249" w14:textId="1CF9098A" w:rsidR="005C58E5" w:rsidRDefault="005C58E5">
          <w:pPr>
            <w:pStyle w:val="TOC1"/>
            <w:tabs>
              <w:tab w:val="left" w:pos="432"/>
            </w:tabs>
            <w:rPr>
              <w:rFonts w:asciiTheme="minorHAnsi" w:eastAsiaTheme="minorEastAsia" w:hAnsiTheme="minorHAnsi" w:cstheme="minorBidi"/>
              <w:noProof/>
              <w:kern w:val="2"/>
              <w:sz w:val="24"/>
              <w:szCs w:val="24"/>
              <w:lang w:val="en-IN"/>
              <w14:ligatures w14:val="standardContextual"/>
            </w:rPr>
          </w:pPr>
          <w:hyperlink w:anchor="_Toc164719251" w:history="1">
            <w:r w:rsidRPr="0038635F">
              <w:rPr>
                <w:rStyle w:val="Hyperlink"/>
                <w:noProof/>
              </w:rPr>
              <w:t>3.</w:t>
            </w:r>
            <w:r>
              <w:rPr>
                <w:rFonts w:asciiTheme="minorHAnsi" w:eastAsiaTheme="minorEastAsia" w:hAnsiTheme="minorHAnsi" w:cstheme="minorBidi"/>
                <w:noProof/>
                <w:kern w:val="2"/>
                <w:sz w:val="24"/>
                <w:szCs w:val="24"/>
                <w:lang w:val="en-IN"/>
                <w14:ligatures w14:val="standardContextual"/>
              </w:rPr>
              <w:tab/>
            </w:r>
            <w:r w:rsidRPr="0038635F">
              <w:rPr>
                <w:rStyle w:val="Hyperlink"/>
                <w:noProof/>
              </w:rPr>
              <w:t>System Design Decisions and Constraints</w:t>
            </w:r>
            <w:r>
              <w:rPr>
                <w:noProof/>
                <w:webHidden/>
              </w:rPr>
              <w:tab/>
            </w:r>
            <w:r>
              <w:rPr>
                <w:noProof/>
                <w:webHidden/>
              </w:rPr>
              <w:fldChar w:fldCharType="begin"/>
            </w:r>
            <w:r>
              <w:rPr>
                <w:noProof/>
                <w:webHidden/>
              </w:rPr>
              <w:instrText xml:space="preserve"> PAGEREF _Toc164719251 \h </w:instrText>
            </w:r>
            <w:r>
              <w:rPr>
                <w:noProof/>
                <w:webHidden/>
              </w:rPr>
            </w:r>
            <w:r>
              <w:rPr>
                <w:noProof/>
                <w:webHidden/>
              </w:rPr>
              <w:fldChar w:fldCharType="separate"/>
            </w:r>
            <w:r>
              <w:rPr>
                <w:noProof/>
                <w:webHidden/>
              </w:rPr>
              <w:t>6</w:t>
            </w:r>
            <w:r>
              <w:rPr>
                <w:noProof/>
                <w:webHidden/>
              </w:rPr>
              <w:fldChar w:fldCharType="end"/>
            </w:r>
          </w:hyperlink>
        </w:p>
        <w:p w14:paraId="64DBADD8" w14:textId="55795E41" w:rsidR="005C58E5" w:rsidRDefault="005C58E5">
          <w:pPr>
            <w:pStyle w:val="TOC2"/>
            <w:tabs>
              <w:tab w:val="left" w:pos="1000"/>
            </w:tabs>
            <w:rPr>
              <w:rFonts w:asciiTheme="minorHAnsi" w:eastAsiaTheme="minorEastAsia" w:hAnsiTheme="minorHAnsi" w:cstheme="minorBidi"/>
              <w:noProof/>
              <w:kern w:val="2"/>
              <w:sz w:val="24"/>
              <w:szCs w:val="24"/>
              <w:lang w:val="en-IN"/>
              <w14:ligatures w14:val="standardContextual"/>
            </w:rPr>
          </w:pPr>
          <w:hyperlink w:anchor="_Toc164719252" w:history="1">
            <w:r w:rsidRPr="0038635F">
              <w:rPr>
                <w:rStyle w:val="Hyperlink"/>
                <w:rFonts w:eastAsia="Arial" w:cs="Arial"/>
                <w:noProof/>
              </w:rPr>
              <w:t>3.1</w:t>
            </w:r>
            <w:r>
              <w:rPr>
                <w:rFonts w:asciiTheme="minorHAnsi" w:eastAsiaTheme="minorEastAsia" w:hAnsiTheme="minorHAnsi" w:cstheme="minorBidi"/>
                <w:noProof/>
                <w:kern w:val="2"/>
                <w:sz w:val="24"/>
                <w:szCs w:val="24"/>
                <w:lang w:val="en-IN"/>
                <w14:ligatures w14:val="standardContextual"/>
              </w:rPr>
              <w:tab/>
            </w:r>
            <w:r w:rsidRPr="0038635F">
              <w:rPr>
                <w:rStyle w:val="Hyperlink"/>
                <w:noProof/>
              </w:rPr>
              <w:t>System Design Decisions</w:t>
            </w:r>
            <w:r>
              <w:rPr>
                <w:noProof/>
                <w:webHidden/>
              </w:rPr>
              <w:tab/>
            </w:r>
            <w:r>
              <w:rPr>
                <w:noProof/>
                <w:webHidden/>
              </w:rPr>
              <w:fldChar w:fldCharType="begin"/>
            </w:r>
            <w:r>
              <w:rPr>
                <w:noProof/>
                <w:webHidden/>
              </w:rPr>
              <w:instrText xml:space="preserve"> PAGEREF _Toc164719252 \h </w:instrText>
            </w:r>
            <w:r>
              <w:rPr>
                <w:noProof/>
                <w:webHidden/>
              </w:rPr>
            </w:r>
            <w:r>
              <w:rPr>
                <w:noProof/>
                <w:webHidden/>
              </w:rPr>
              <w:fldChar w:fldCharType="separate"/>
            </w:r>
            <w:r>
              <w:rPr>
                <w:noProof/>
                <w:webHidden/>
              </w:rPr>
              <w:t>6</w:t>
            </w:r>
            <w:r>
              <w:rPr>
                <w:noProof/>
                <w:webHidden/>
              </w:rPr>
              <w:fldChar w:fldCharType="end"/>
            </w:r>
          </w:hyperlink>
        </w:p>
        <w:p w14:paraId="5AA92191" w14:textId="60B4345E" w:rsidR="005C58E5" w:rsidRDefault="005C58E5">
          <w:pPr>
            <w:pStyle w:val="TOC2"/>
            <w:tabs>
              <w:tab w:val="left" w:pos="1000"/>
            </w:tabs>
            <w:rPr>
              <w:rFonts w:asciiTheme="minorHAnsi" w:eastAsiaTheme="minorEastAsia" w:hAnsiTheme="minorHAnsi" w:cstheme="minorBidi"/>
              <w:noProof/>
              <w:kern w:val="2"/>
              <w:sz w:val="24"/>
              <w:szCs w:val="24"/>
              <w:lang w:val="en-IN"/>
              <w14:ligatures w14:val="standardContextual"/>
            </w:rPr>
          </w:pPr>
          <w:hyperlink w:anchor="_Toc164719253" w:history="1">
            <w:r w:rsidRPr="0038635F">
              <w:rPr>
                <w:rStyle w:val="Hyperlink"/>
                <w:rFonts w:eastAsia="Arial" w:cs="Arial"/>
                <w:noProof/>
              </w:rPr>
              <w:t>3.2</w:t>
            </w:r>
            <w:r>
              <w:rPr>
                <w:rFonts w:asciiTheme="minorHAnsi" w:eastAsiaTheme="minorEastAsia" w:hAnsiTheme="minorHAnsi" w:cstheme="minorBidi"/>
                <w:noProof/>
                <w:kern w:val="2"/>
                <w:sz w:val="24"/>
                <w:szCs w:val="24"/>
                <w:lang w:val="en-IN"/>
                <w14:ligatures w14:val="standardContextual"/>
              </w:rPr>
              <w:tab/>
            </w:r>
            <w:r w:rsidRPr="0038635F">
              <w:rPr>
                <w:rStyle w:val="Hyperlink"/>
                <w:noProof/>
              </w:rPr>
              <w:t>System Design Constraints</w:t>
            </w:r>
            <w:r>
              <w:rPr>
                <w:noProof/>
                <w:webHidden/>
              </w:rPr>
              <w:tab/>
            </w:r>
            <w:r>
              <w:rPr>
                <w:noProof/>
                <w:webHidden/>
              </w:rPr>
              <w:fldChar w:fldCharType="begin"/>
            </w:r>
            <w:r>
              <w:rPr>
                <w:noProof/>
                <w:webHidden/>
              </w:rPr>
              <w:instrText xml:space="preserve"> PAGEREF _Toc164719253 \h </w:instrText>
            </w:r>
            <w:r>
              <w:rPr>
                <w:noProof/>
                <w:webHidden/>
              </w:rPr>
            </w:r>
            <w:r>
              <w:rPr>
                <w:noProof/>
                <w:webHidden/>
              </w:rPr>
              <w:fldChar w:fldCharType="separate"/>
            </w:r>
            <w:r>
              <w:rPr>
                <w:noProof/>
                <w:webHidden/>
              </w:rPr>
              <w:t>7</w:t>
            </w:r>
            <w:r>
              <w:rPr>
                <w:noProof/>
                <w:webHidden/>
              </w:rPr>
              <w:fldChar w:fldCharType="end"/>
            </w:r>
          </w:hyperlink>
        </w:p>
        <w:p w14:paraId="2579994F" w14:textId="7F9B6B96" w:rsidR="005C58E5" w:rsidRDefault="005C58E5">
          <w:pPr>
            <w:pStyle w:val="TOC1"/>
            <w:tabs>
              <w:tab w:val="left" w:pos="432"/>
            </w:tabs>
            <w:rPr>
              <w:rFonts w:asciiTheme="minorHAnsi" w:eastAsiaTheme="minorEastAsia" w:hAnsiTheme="minorHAnsi" w:cstheme="minorBidi"/>
              <w:noProof/>
              <w:kern w:val="2"/>
              <w:sz w:val="24"/>
              <w:szCs w:val="24"/>
              <w:lang w:val="en-IN"/>
              <w14:ligatures w14:val="standardContextual"/>
            </w:rPr>
          </w:pPr>
          <w:hyperlink w:anchor="_Toc164719254" w:history="1">
            <w:r w:rsidRPr="0038635F">
              <w:rPr>
                <w:rStyle w:val="Hyperlink"/>
                <w:noProof/>
              </w:rPr>
              <w:t>4.</w:t>
            </w:r>
            <w:r>
              <w:rPr>
                <w:rFonts w:asciiTheme="minorHAnsi" w:eastAsiaTheme="minorEastAsia" w:hAnsiTheme="minorHAnsi" w:cstheme="minorBidi"/>
                <w:noProof/>
                <w:kern w:val="2"/>
                <w:sz w:val="24"/>
                <w:szCs w:val="24"/>
                <w:lang w:val="en-IN"/>
                <w14:ligatures w14:val="standardContextual"/>
              </w:rPr>
              <w:tab/>
            </w:r>
            <w:r w:rsidRPr="0038635F">
              <w:rPr>
                <w:rStyle w:val="Hyperlink"/>
                <w:noProof/>
              </w:rPr>
              <w:t>Software Architectural Design</w:t>
            </w:r>
            <w:r>
              <w:rPr>
                <w:noProof/>
                <w:webHidden/>
              </w:rPr>
              <w:tab/>
            </w:r>
            <w:r>
              <w:rPr>
                <w:noProof/>
                <w:webHidden/>
              </w:rPr>
              <w:fldChar w:fldCharType="begin"/>
            </w:r>
            <w:r>
              <w:rPr>
                <w:noProof/>
                <w:webHidden/>
              </w:rPr>
              <w:instrText xml:space="preserve"> PAGEREF _Toc164719254 \h </w:instrText>
            </w:r>
            <w:r>
              <w:rPr>
                <w:noProof/>
                <w:webHidden/>
              </w:rPr>
            </w:r>
            <w:r>
              <w:rPr>
                <w:noProof/>
                <w:webHidden/>
              </w:rPr>
              <w:fldChar w:fldCharType="separate"/>
            </w:r>
            <w:r>
              <w:rPr>
                <w:noProof/>
                <w:webHidden/>
              </w:rPr>
              <w:t>7</w:t>
            </w:r>
            <w:r>
              <w:rPr>
                <w:noProof/>
                <w:webHidden/>
              </w:rPr>
              <w:fldChar w:fldCharType="end"/>
            </w:r>
          </w:hyperlink>
        </w:p>
        <w:p w14:paraId="44FB392D" w14:textId="6FE09A55" w:rsidR="005C58E5" w:rsidRDefault="005C58E5">
          <w:pPr>
            <w:pStyle w:val="TOC1"/>
            <w:tabs>
              <w:tab w:val="left" w:pos="432"/>
            </w:tabs>
            <w:rPr>
              <w:rFonts w:asciiTheme="minorHAnsi" w:eastAsiaTheme="minorEastAsia" w:hAnsiTheme="minorHAnsi" w:cstheme="minorBidi"/>
              <w:noProof/>
              <w:kern w:val="2"/>
              <w:sz w:val="24"/>
              <w:szCs w:val="24"/>
              <w:lang w:val="en-IN"/>
              <w14:ligatures w14:val="standardContextual"/>
            </w:rPr>
          </w:pPr>
          <w:hyperlink w:anchor="_Toc164719255" w:history="1">
            <w:r w:rsidRPr="0038635F">
              <w:rPr>
                <w:rStyle w:val="Hyperlink"/>
                <w:noProof/>
              </w:rPr>
              <w:t>5.</w:t>
            </w:r>
            <w:r>
              <w:rPr>
                <w:rFonts w:asciiTheme="minorHAnsi" w:eastAsiaTheme="minorEastAsia" w:hAnsiTheme="minorHAnsi" w:cstheme="minorBidi"/>
                <w:noProof/>
                <w:kern w:val="2"/>
                <w:sz w:val="24"/>
                <w:szCs w:val="24"/>
                <w:lang w:val="en-IN"/>
                <w14:ligatures w14:val="standardContextual"/>
              </w:rPr>
              <w:tab/>
            </w:r>
            <w:r w:rsidRPr="0038635F">
              <w:rPr>
                <w:rStyle w:val="Hyperlink"/>
                <w:noProof/>
              </w:rPr>
              <w:t>Software Design - Modules/Classes</w:t>
            </w:r>
            <w:r>
              <w:rPr>
                <w:noProof/>
                <w:webHidden/>
              </w:rPr>
              <w:tab/>
            </w:r>
            <w:r>
              <w:rPr>
                <w:noProof/>
                <w:webHidden/>
              </w:rPr>
              <w:fldChar w:fldCharType="begin"/>
            </w:r>
            <w:r>
              <w:rPr>
                <w:noProof/>
                <w:webHidden/>
              </w:rPr>
              <w:instrText xml:space="preserve"> PAGEREF _Toc164719255 \h </w:instrText>
            </w:r>
            <w:r>
              <w:rPr>
                <w:noProof/>
                <w:webHidden/>
              </w:rPr>
            </w:r>
            <w:r>
              <w:rPr>
                <w:noProof/>
                <w:webHidden/>
              </w:rPr>
              <w:fldChar w:fldCharType="separate"/>
            </w:r>
            <w:r>
              <w:rPr>
                <w:noProof/>
                <w:webHidden/>
              </w:rPr>
              <w:t>8</w:t>
            </w:r>
            <w:r>
              <w:rPr>
                <w:noProof/>
                <w:webHidden/>
              </w:rPr>
              <w:fldChar w:fldCharType="end"/>
            </w:r>
          </w:hyperlink>
        </w:p>
        <w:p w14:paraId="74CD4624" w14:textId="4D3E59B0" w:rsidR="005C58E5" w:rsidRDefault="005C58E5">
          <w:pPr>
            <w:pStyle w:val="TOC2"/>
            <w:tabs>
              <w:tab w:val="left" w:pos="1000"/>
            </w:tabs>
            <w:rPr>
              <w:rFonts w:asciiTheme="minorHAnsi" w:eastAsiaTheme="minorEastAsia" w:hAnsiTheme="minorHAnsi" w:cstheme="minorBidi"/>
              <w:noProof/>
              <w:kern w:val="2"/>
              <w:sz w:val="24"/>
              <w:szCs w:val="24"/>
              <w:lang w:val="en-IN"/>
              <w14:ligatures w14:val="standardContextual"/>
            </w:rPr>
          </w:pPr>
          <w:hyperlink w:anchor="_Toc164719256" w:history="1">
            <w:r w:rsidRPr="0038635F">
              <w:rPr>
                <w:rStyle w:val="Hyperlink"/>
                <w:rFonts w:eastAsia="Arial" w:cs="Arial"/>
                <w:noProof/>
              </w:rPr>
              <w:t>5.1</w:t>
            </w:r>
            <w:r>
              <w:rPr>
                <w:rFonts w:asciiTheme="minorHAnsi" w:eastAsiaTheme="minorEastAsia" w:hAnsiTheme="minorHAnsi" w:cstheme="minorBidi"/>
                <w:noProof/>
                <w:kern w:val="2"/>
                <w:sz w:val="24"/>
                <w:szCs w:val="24"/>
                <w:lang w:val="en-IN"/>
                <w14:ligatures w14:val="standardContextual"/>
              </w:rPr>
              <w:tab/>
            </w:r>
            <w:r w:rsidRPr="0038635F">
              <w:rPr>
                <w:rStyle w:val="Hyperlink"/>
                <w:noProof/>
              </w:rPr>
              <w:t>Student Portal</w:t>
            </w:r>
            <w:r>
              <w:rPr>
                <w:noProof/>
                <w:webHidden/>
              </w:rPr>
              <w:tab/>
            </w:r>
            <w:r>
              <w:rPr>
                <w:noProof/>
                <w:webHidden/>
              </w:rPr>
              <w:fldChar w:fldCharType="begin"/>
            </w:r>
            <w:r>
              <w:rPr>
                <w:noProof/>
                <w:webHidden/>
              </w:rPr>
              <w:instrText xml:space="preserve"> PAGEREF _Toc164719256 \h </w:instrText>
            </w:r>
            <w:r>
              <w:rPr>
                <w:noProof/>
                <w:webHidden/>
              </w:rPr>
            </w:r>
            <w:r>
              <w:rPr>
                <w:noProof/>
                <w:webHidden/>
              </w:rPr>
              <w:fldChar w:fldCharType="separate"/>
            </w:r>
            <w:r>
              <w:rPr>
                <w:noProof/>
                <w:webHidden/>
              </w:rPr>
              <w:t>8</w:t>
            </w:r>
            <w:r>
              <w:rPr>
                <w:noProof/>
                <w:webHidden/>
              </w:rPr>
              <w:fldChar w:fldCharType="end"/>
            </w:r>
          </w:hyperlink>
        </w:p>
        <w:p w14:paraId="0208C845" w14:textId="03349B70" w:rsidR="005C58E5" w:rsidRDefault="005C58E5">
          <w:pPr>
            <w:pStyle w:val="TOC2"/>
            <w:tabs>
              <w:tab w:val="left" w:pos="1000"/>
            </w:tabs>
            <w:rPr>
              <w:rFonts w:asciiTheme="minorHAnsi" w:eastAsiaTheme="minorEastAsia" w:hAnsiTheme="minorHAnsi" w:cstheme="minorBidi"/>
              <w:noProof/>
              <w:kern w:val="2"/>
              <w:sz w:val="24"/>
              <w:szCs w:val="24"/>
              <w:lang w:val="en-IN"/>
              <w14:ligatures w14:val="standardContextual"/>
            </w:rPr>
          </w:pPr>
          <w:hyperlink w:anchor="_Toc164719257" w:history="1">
            <w:r w:rsidRPr="0038635F">
              <w:rPr>
                <w:rStyle w:val="Hyperlink"/>
                <w:rFonts w:eastAsia="Arial" w:cs="Arial"/>
                <w:noProof/>
              </w:rPr>
              <w:t>5.2</w:t>
            </w:r>
            <w:r>
              <w:rPr>
                <w:rFonts w:asciiTheme="minorHAnsi" w:eastAsiaTheme="minorEastAsia" w:hAnsiTheme="minorHAnsi" w:cstheme="minorBidi"/>
                <w:noProof/>
                <w:kern w:val="2"/>
                <w:sz w:val="24"/>
                <w:szCs w:val="24"/>
                <w:lang w:val="en-IN"/>
                <w14:ligatures w14:val="standardContextual"/>
              </w:rPr>
              <w:tab/>
            </w:r>
            <w:r w:rsidRPr="0038635F">
              <w:rPr>
                <w:rStyle w:val="Hyperlink"/>
                <w:noProof/>
              </w:rPr>
              <w:t>Teacher Portal</w:t>
            </w:r>
            <w:r>
              <w:rPr>
                <w:noProof/>
                <w:webHidden/>
              </w:rPr>
              <w:tab/>
            </w:r>
            <w:r>
              <w:rPr>
                <w:noProof/>
                <w:webHidden/>
              </w:rPr>
              <w:fldChar w:fldCharType="begin"/>
            </w:r>
            <w:r>
              <w:rPr>
                <w:noProof/>
                <w:webHidden/>
              </w:rPr>
              <w:instrText xml:space="preserve"> PAGEREF _Toc164719257 \h </w:instrText>
            </w:r>
            <w:r>
              <w:rPr>
                <w:noProof/>
                <w:webHidden/>
              </w:rPr>
            </w:r>
            <w:r>
              <w:rPr>
                <w:noProof/>
                <w:webHidden/>
              </w:rPr>
              <w:fldChar w:fldCharType="separate"/>
            </w:r>
            <w:r>
              <w:rPr>
                <w:noProof/>
                <w:webHidden/>
              </w:rPr>
              <w:t>8</w:t>
            </w:r>
            <w:r>
              <w:rPr>
                <w:noProof/>
                <w:webHidden/>
              </w:rPr>
              <w:fldChar w:fldCharType="end"/>
            </w:r>
          </w:hyperlink>
        </w:p>
        <w:p w14:paraId="25F7B5D7" w14:textId="26F83B5D" w:rsidR="005C58E5" w:rsidRDefault="005C58E5">
          <w:pPr>
            <w:pStyle w:val="TOC2"/>
            <w:tabs>
              <w:tab w:val="left" w:pos="1000"/>
            </w:tabs>
            <w:rPr>
              <w:rFonts w:asciiTheme="minorHAnsi" w:eastAsiaTheme="minorEastAsia" w:hAnsiTheme="minorHAnsi" w:cstheme="minorBidi"/>
              <w:noProof/>
              <w:kern w:val="2"/>
              <w:sz w:val="24"/>
              <w:szCs w:val="24"/>
              <w:lang w:val="en-IN"/>
              <w14:ligatures w14:val="standardContextual"/>
            </w:rPr>
          </w:pPr>
          <w:hyperlink w:anchor="_Toc164719258" w:history="1">
            <w:r w:rsidRPr="0038635F">
              <w:rPr>
                <w:rStyle w:val="Hyperlink"/>
                <w:rFonts w:eastAsia="Arial" w:cs="Arial"/>
                <w:noProof/>
              </w:rPr>
              <w:t>5.3</w:t>
            </w:r>
            <w:r>
              <w:rPr>
                <w:rFonts w:asciiTheme="minorHAnsi" w:eastAsiaTheme="minorEastAsia" w:hAnsiTheme="minorHAnsi" w:cstheme="minorBidi"/>
                <w:noProof/>
                <w:kern w:val="2"/>
                <w:sz w:val="24"/>
                <w:szCs w:val="24"/>
                <w:lang w:val="en-IN"/>
                <w14:ligatures w14:val="standardContextual"/>
              </w:rPr>
              <w:tab/>
            </w:r>
            <w:r w:rsidRPr="0038635F">
              <w:rPr>
                <w:rStyle w:val="Hyperlink"/>
                <w:noProof/>
              </w:rPr>
              <w:t>Admin Portal</w:t>
            </w:r>
            <w:r>
              <w:rPr>
                <w:noProof/>
                <w:webHidden/>
              </w:rPr>
              <w:tab/>
            </w:r>
            <w:r>
              <w:rPr>
                <w:noProof/>
                <w:webHidden/>
              </w:rPr>
              <w:fldChar w:fldCharType="begin"/>
            </w:r>
            <w:r>
              <w:rPr>
                <w:noProof/>
                <w:webHidden/>
              </w:rPr>
              <w:instrText xml:space="preserve"> PAGEREF _Toc164719258 \h </w:instrText>
            </w:r>
            <w:r>
              <w:rPr>
                <w:noProof/>
                <w:webHidden/>
              </w:rPr>
            </w:r>
            <w:r>
              <w:rPr>
                <w:noProof/>
                <w:webHidden/>
              </w:rPr>
              <w:fldChar w:fldCharType="separate"/>
            </w:r>
            <w:r>
              <w:rPr>
                <w:noProof/>
                <w:webHidden/>
              </w:rPr>
              <w:t>9</w:t>
            </w:r>
            <w:r>
              <w:rPr>
                <w:noProof/>
                <w:webHidden/>
              </w:rPr>
              <w:fldChar w:fldCharType="end"/>
            </w:r>
          </w:hyperlink>
        </w:p>
        <w:p w14:paraId="2B07CA7B" w14:textId="6917E040" w:rsidR="005C58E5" w:rsidRDefault="005C58E5">
          <w:pPr>
            <w:pStyle w:val="TOC2"/>
            <w:tabs>
              <w:tab w:val="left" w:pos="1000"/>
            </w:tabs>
            <w:rPr>
              <w:rFonts w:asciiTheme="minorHAnsi" w:eastAsiaTheme="minorEastAsia" w:hAnsiTheme="minorHAnsi" w:cstheme="minorBidi"/>
              <w:noProof/>
              <w:kern w:val="2"/>
              <w:sz w:val="24"/>
              <w:szCs w:val="24"/>
              <w:lang w:val="en-IN"/>
              <w14:ligatures w14:val="standardContextual"/>
            </w:rPr>
          </w:pPr>
          <w:hyperlink w:anchor="_Toc164719259" w:history="1">
            <w:r w:rsidRPr="0038635F">
              <w:rPr>
                <w:rStyle w:val="Hyperlink"/>
                <w:rFonts w:eastAsia="Arial" w:cs="Arial"/>
                <w:noProof/>
              </w:rPr>
              <w:t>5.4</w:t>
            </w:r>
            <w:r>
              <w:rPr>
                <w:rFonts w:asciiTheme="minorHAnsi" w:eastAsiaTheme="minorEastAsia" w:hAnsiTheme="minorHAnsi" w:cstheme="minorBidi"/>
                <w:noProof/>
                <w:kern w:val="2"/>
                <w:sz w:val="24"/>
                <w:szCs w:val="24"/>
                <w:lang w:val="en-IN"/>
                <w14:ligatures w14:val="standardContextual"/>
              </w:rPr>
              <w:tab/>
            </w:r>
            <w:r w:rsidRPr="0038635F">
              <w:rPr>
                <w:rStyle w:val="Hyperlink"/>
                <w:noProof/>
              </w:rPr>
              <w:t>Staff Portal</w:t>
            </w:r>
            <w:r>
              <w:rPr>
                <w:noProof/>
                <w:webHidden/>
              </w:rPr>
              <w:tab/>
            </w:r>
            <w:r>
              <w:rPr>
                <w:noProof/>
                <w:webHidden/>
              </w:rPr>
              <w:fldChar w:fldCharType="begin"/>
            </w:r>
            <w:r>
              <w:rPr>
                <w:noProof/>
                <w:webHidden/>
              </w:rPr>
              <w:instrText xml:space="preserve"> PAGEREF _Toc164719259 \h </w:instrText>
            </w:r>
            <w:r>
              <w:rPr>
                <w:noProof/>
                <w:webHidden/>
              </w:rPr>
            </w:r>
            <w:r>
              <w:rPr>
                <w:noProof/>
                <w:webHidden/>
              </w:rPr>
              <w:fldChar w:fldCharType="separate"/>
            </w:r>
            <w:r>
              <w:rPr>
                <w:noProof/>
                <w:webHidden/>
              </w:rPr>
              <w:t>10</w:t>
            </w:r>
            <w:r>
              <w:rPr>
                <w:noProof/>
                <w:webHidden/>
              </w:rPr>
              <w:fldChar w:fldCharType="end"/>
            </w:r>
          </w:hyperlink>
        </w:p>
        <w:p w14:paraId="64EFA533" w14:textId="76886AB8" w:rsidR="005C58E5" w:rsidRDefault="005C58E5">
          <w:pPr>
            <w:pStyle w:val="TOC1"/>
            <w:tabs>
              <w:tab w:val="left" w:pos="432"/>
            </w:tabs>
            <w:rPr>
              <w:rFonts w:asciiTheme="minorHAnsi" w:eastAsiaTheme="minorEastAsia" w:hAnsiTheme="minorHAnsi" w:cstheme="minorBidi"/>
              <w:noProof/>
              <w:kern w:val="2"/>
              <w:sz w:val="24"/>
              <w:szCs w:val="24"/>
              <w:lang w:val="en-IN"/>
              <w14:ligatures w14:val="standardContextual"/>
            </w:rPr>
          </w:pPr>
          <w:hyperlink w:anchor="_Toc164719260" w:history="1">
            <w:r w:rsidRPr="0038635F">
              <w:rPr>
                <w:rStyle w:val="Hyperlink"/>
                <w:noProof/>
              </w:rPr>
              <w:t>6.</w:t>
            </w:r>
            <w:r>
              <w:rPr>
                <w:rFonts w:asciiTheme="minorHAnsi" w:eastAsiaTheme="minorEastAsia" w:hAnsiTheme="minorHAnsi" w:cstheme="minorBidi"/>
                <w:noProof/>
                <w:kern w:val="2"/>
                <w:sz w:val="24"/>
                <w:szCs w:val="24"/>
                <w:lang w:val="en-IN"/>
                <w14:ligatures w14:val="standardContextual"/>
              </w:rPr>
              <w:tab/>
            </w:r>
            <w:r w:rsidRPr="0038635F">
              <w:rPr>
                <w:rStyle w:val="Hyperlink"/>
                <w:noProof/>
              </w:rPr>
              <w:t>User Interface Design</w:t>
            </w:r>
            <w:r>
              <w:rPr>
                <w:noProof/>
                <w:webHidden/>
              </w:rPr>
              <w:tab/>
            </w:r>
            <w:r>
              <w:rPr>
                <w:noProof/>
                <w:webHidden/>
              </w:rPr>
              <w:fldChar w:fldCharType="begin"/>
            </w:r>
            <w:r>
              <w:rPr>
                <w:noProof/>
                <w:webHidden/>
              </w:rPr>
              <w:instrText xml:space="preserve"> PAGEREF _Toc164719260 \h </w:instrText>
            </w:r>
            <w:r>
              <w:rPr>
                <w:noProof/>
                <w:webHidden/>
              </w:rPr>
            </w:r>
            <w:r>
              <w:rPr>
                <w:noProof/>
                <w:webHidden/>
              </w:rPr>
              <w:fldChar w:fldCharType="separate"/>
            </w:r>
            <w:r>
              <w:rPr>
                <w:noProof/>
                <w:webHidden/>
              </w:rPr>
              <w:t>10</w:t>
            </w:r>
            <w:r>
              <w:rPr>
                <w:noProof/>
                <w:webHidden/>
              </w:rPr>
              <w:fldChar w:fldCharType="end"/>
            </w:r>
          </w:hyperlink>
        </w:p>
        <w:p w14:paraId="58A19188" w14:textId="2135D929" w:rsidR="005C58E5" w:rsidRDefault="005C58E5">
          <w:pPr>
            <w:pStyle w:val="TOC1"/>
            <w:tabs>
              <w:tab w:val="left" w:pos="432"/>
            </w:tabs>
            <w:rPr>
              <w:rFonts w:asciiTheme="minorHAnsi" w:eastAsiaTheme="minorEastAsia" w:hAnsiTheme="minorHAnsi" w:cstheme="minorBidi"/>
              <w:noProof/>
              <w:kern w:val="2"/>
              <w:sz w:val="24"/>
              <w:szCs w:val="24"/>
              <w:lang w:val="en-IN"/>
              <w14:ligatures w14:val="standardContextual"/>
            </w:rPr>
          </w:pPr>
          <w:hyperlink w:anchor="_Toc164719261" w:history="1">
            <w:r w:rsidRPr="0038635F">
              <w:rPr>
                <w:rStyle w:val="Hyperlink"/>
                <w:noProof/>
              </w:rPr>
              <w:t>7.</w:t>
            </w:r>
            <w:r>
              <w:rPr>
                <w:rFonts w:asciiTheme="minorHAnsi" w:eastAsiaTheme="minorEastAsia" w:hAnsiTheme="minorHAnsi" w:cstheme="minorBidi"/>
                <w:noProof/>
                <w:kern w:val="2"/>
                <w:sz w:val="24"/>
                <w:szCs w:val="24"/>
                <w:lang w:val="en-IN"/>
                <w14:ligatures w14:val="standardContextual"/>
              </w:rPr>
              <w:tab/>
            </w:r>
            <w:r w:rsidRPr="0038635F">
              <w:rPr>
                <w:rStyle w:val="Hyperlink"/>
                <w:noProof/>
              </w:rPr>
              <w:t>Appendix A – 1.4 Definitions, Acronyms, and Abbreviations</w:t>
            </w:r>
            <w:r>
              <w:rPr>
                <w:noProof/>
                <w:webHidden/>
              </w:rPr>
              <w:tab/>
            </w:r>
            <w:r>
              <w:rPr>
                <w:noProof/>
                <w:webHidden/>
              </w:rPr>
              <w:fldChar w:fldCharType="begin"/>
            </w:r>
            <w:r>
              <w:rPr>
                <w:noProof/>
                <w:webHidden/>
              </w:rPr>
              <w:instrText xml:space="preserve"> PAGEREF _Toc164719261 \h </w:instrText>
            </w:r>
            <w:r>
              <w:rPr>
                <w:noProof/>
                <w:webHidden/>
              </w:rPr>
            </w:r>
            <w:r>
              <w:rPr>
                <w:noProof/>
                <w:webHidden/>
              </w:rPr>
              <w:fldChar w:fldCharType="separate"/>
            </w:r>
            <w:r>
              <w:rPr>
                <w:noProof/>
                <w:webHidden/>
              </w:rPr>
              <w:t>13</w:t>
            </w:r>
            <w:r>
              <w:rPr>
                <w:noProof/>
                <w:webHidden/>
              </w:rPr>
              <w:fldChar w:fldCharType="end"/>
            </w:r>
          </w:hyperlink>
        </w:p>
        <w:p w14:paraId="4958FFD9" w14:textId="2BDA43BB" w:rsidR="005C58E5" w:rsidRDefault="005C58E5">
          <w:pPr>
            <w:pStyle w:val="TOC1"/>
            <w:rPr>
              <w:rFonts w:asciiTheme="minorHAnsi" w:eastAsiaTheme="minorEastAsia" w:hAnsiTheme="minorHAnsi" w:cstheme="minorBidi"/>
              <w:noProof/>
              <w:kern w:val="2"/>
              <w:sz w:val="24"/>
              <w:szCs w:val="24"/>
              <w:lang w:val="en-IN"/>
              <w14:ligatures w14:val="standardContextual"/>
            </w:rPr>
          </w:pPr>
          <w:hyperlink w:anchor="_Toc164719262" w:history="1">
            <w:r w:rsidRPr="0038635F">
              <w:rPr>
                <w:rStyle w:val="Hyperlink"/>
                <w:noProof/>
              </w:rPr>
              <w:t>8.  Appendix B – Entity Diagram of the Software System</w:t>
            </w:r>
            <w:r>
              <w:rPr>
                <w:noProof/>
                <w:webHidden/>
              </w:rPr>
              <w:tab/>
            </w:r>
            <w:r>
              <w:rPr>
                <w:noProof/>
                <w:webHidden/>
              </w:rPr>
              <w:fldChar w:fldCharType="begin"/>
            </w:r>
            <w:r>
              <w:rPr>
                <w:noProof/>
                <w:webHidden/>
              </w:rPr>
              <w:instrText xml:space="preserve"> PAGEREF _Toc164719262 \h </w:instrText>
            </w:r>
            <w:r>
              <w:rPr>
                <w:noProof/>
                <w:webHidden/>
              </w:rPr>
            </w:r>
            <w:r>
              <w:rPr>
                <w:noProof/>
                <w:webHidden/>
              </w:rPr>
              <w:fldChar w:fldCharType="separate"/>
            </w:r>
            <w:r>
              <w:rPr>
                <w:noProof/>
                <w:webHidden/>
              </w:rPr>
              <w:t>14</w:t>
            </w:r>
            <w:r>
              <w:rPr>
                <w:noProof/>
                <w:webHidden/>
              </w:rPr>
              <w:fldChar w:fldCharType="end"/>
            </w:r>
          </w:hyperlink>
        </w:p>
        <w:p w14:paraId="765C01D1" w14:textId="3DE72E6C" w:rsidR="005C58E5" w:rsidRDefault="005C58E5">
          <w:pPr>
            <w:pStyle w:val="TOC1"/>
            <w:tabs>
              <w:tab w:val="left" w:pos="432"/>
            </w:tabs>
            <w:rPr>
              <w:rFonts w:asciiTheme="minorHAnsi" w:eastAsiaTheme="minorEastAsia" w:hAnsiTheme="minorHAnsi" w:cstheme="minorBidi"/>
              <w:noProof/>
              <w:kern w:val="2"/>
              <w:sz w:val="24"/>
              <w:szCs w:val="24"/>
              <w:lang w:val="en-IN"/>
              <w14:ligatures w14:val="standardContextual"/>
            </w:rPr>
          </w:pPr>
          <w:hyperlink w:anchor="_Toc164719263" w:history="1">
            <w:r w:rsidRPr="0038635F">
              <w:rPr>
                <w:rStyle w:val="Hyperlink"/>
                <w:noProof/>
              </w:rPr>
              <w:t>9.</w:t>
            </w:r>
            <w:r>
              <w:rPr>
                <w:rFonts w:asciiTheme="minorHAnsi" w:eastAsiaTheme="minorEastAsia" w:hAnsiTheme="minorHAnsi" w:cstheme="minorBidi"/>
                <w:noProof/>
                <w:kern w:val="2"/>
                <w:sz w:val="24"/>
                <w:szCs w:val="24"/>
                <w:lang w:val="en-IN"/>
                <w14:ligatures w14:val="standardContextual"/>
              </w:rPr>
              <w:tab/>
            </w:r>
            <w:r w:rsidRPr="0038635F">
              <w:rPr>
                <w:rStyle w:val="Hyperlink"/>
                <w:noProof/>
              </w:rPr>
              <w:t>Appendix C – User Interfaces</w:t>
            </w:r>
            <w:r>
              <w:rPr>
                <w:noProof/>
                <w:webHidden/>
              </w:rPr>
              <w:tab/>
            </w:r>
            <w:r>
              <w:rPr>
                <w:noProof/>
                <w:webHidden/>
              </w:rPr>
              <w:fldChar w:fldCharType="begin"/>
            </w:r>
            <w:r>
              <w:rPr>
                <w:noProof/>
                <w:webHidden/>
              </w:rPr>
              <w:instrText xml:space="preserve"> PAGEREF _Toc164719263 \h </w:instrText>
            </w:r>
            <w:r>
              <w:rPr>
                <w:noProof/>
                <w:webHidden/>
              </w:rPr>
            </w:r>
            <w:r>
              <w:rPr>
                <w:noProof/>
                <w:webHidden/>
              </w:rPr>
              <w:fldChar w:fldCharType="separate"/>
            </w:r>
            <w:r>
              <w:rPr>
                <w:noProof/>
                <w:webHidden/>
              </w:rPr>
              <w:t>15</w:t>
            </w:r>
            <w:r>
              <w:rPr>
                <w:noProof/>
                <w:webHidden/>
              </w:rPr>
              <w:fldChar w:fldCharType="end"/>
            </w:r>
          </w:hyperlink>
        </w:p>
        <w:p w14:paraId="5B2BD11D" w14:textId="18FBD341" w:rsidR="007D7066" w:rsidRDefault="007D7066" w:rsidP="00CD1799">
          <w:pPr>
            <w:tabs>
              <w:tab w:val="right" w:pos="12000"/>
            </w:tabs>
            <w:spacing w:before="60"/>
            <w:jc w:val="both"/>
            <w:rPr>
              <w:color w:val="000000"/>
            </w:rPr>
          </w:pPr>
          <w:r>
            <w:fldChar w:fldCharType="end"/>
          </w:r>
          <w:hyperlink w:anchor="_Fig_16:_Selecting">
            <w:r w:rsidR="00927EEC">
              <w:rPr>
                <w:color w:val="000000"/>
              </w:rPr>
              <w:t xml:space="preserve">         </w:t>
            </w:r>
            <w:r w:rsidR="00927EEC">
              <w:t>Fig 1: Login Activity of Student                                                                                                                          15</w:t>
            </w:r>
            <w:r w:rsidR="00927EEC">
              <w:br/>
              <w:t xml:space="preserve">         Fig 2: </w:t>
            </w:r>
            <w:r w:rsidR="00927EEC" w:rsidRPr="00705A2F">
              <w:t>Student Dashboard</w:t>
            </w:r>
            <w:r w:rsidR="00927EEC">
              <w:t xml:space="preserve">                                                                                                                                     15</w:t>
            </w:r>
            <w:r w:rsidR="00927EEC">
              <w:br/>
              <w:t xml:space="preserve">         Fig 3: Login Activity of Teacher                                                                                                                         16</w:t>
            </w:r>
            <w:r w:rsidR="00927EEC">
              <w:tab/>
            </w:r>
            <w:r w:rsidR="00927EEC">
              <w:br/>
              <w:t xml:space="preserve">         Fig 4: </w:t>
            </w:r>
            <w:r w:rsidR="00927EEC" w:rsidRPr="008B33D6">
              <w:t>Teacher Dashboard</w:t>
            </w:r>
            <w:r w:rsidR="00927EEC">
              <w:t xml:space="preserve">                                                                                                                                    16</w:t>
            </w:r>
            <w:r w:rsidR="00927EEC">
              <w:br/>
              <w:t xml:space="preserve">         Fig 5: </w:t>
            </w:r>
            <w:r w:rsidR="00927EEC" w:rsidRPr="00E64FD1">
              <w:t>Adding Student</w:t>
            </w:r>
            <w:r w:rsidR="00927EEC">
              <w:t xml:space="preserve">                                                                                                                                          17</w:t>
            </w:r>
            <w:r w:rsidR="00927EEC">
              <w:br/>
              <w:t xml:space="preserve">         Fig 6: </w:t>
            </w:r>
            <w:r w:rsidR="00927EEC" w:rsidRPr="0068473C">
              <w:t xml:space="preserve">Success page after adding </w:t>
            </w:r>
            <w:r w:rsidR="00927EEC">
              <w:t xml:space="preserve">a </w:t>
            </w:r>
            <w:r w:rsidR="00927EEC" w:rsidRPr="0068473C">
              <w:t>student.</w:t>
            </w:r>
            <w:r w:rsidR="00927EEC">
              <w:t xml:space="preserve">                                                                                                         17</w:t>
            </w:r>
            <w:r w:rsidR="00927EEC">
              <w:br/>
              <w:t xml:space="preserve">         Fig 7: </w:t>
            </w:r>
            <w:r w:rsidR="00927EEC" w:rsidRPr="009A1B24">
              <w:t>Student List</w:t>
            </w:r>
            <w:r w:rsidR="00927EEC">
              <w:t xml:space="preserve">                                                                                                                                               18</w:t>
            </w:r>
            <w:r w:rsidR="00927EEC">
              <w:br/>
              <w:t xml:space="preserve">         Fig 8: </w:t>
            </w:r>
            <w:r w:rsidR="00927EEC" w:rsidRPr="00B05AD9">
              <w:t xml:space="preserve">Adding exam.      </w:t>
            </w:r>
            <w:r w:rsidR="00927EEC">
              <w:t xml:space="preserve">                                                                                                                                      18</w:t>
            </w:r>
            <w:r w:rsidR="00927EEC">
              <w:br/>
              <w:t xml:space="preserve">         Fig 9: </w:t>
            </w:r>
            <w:r w:rsidR="00927EEC" w:rsidRPr="00AF3F50">
              <w:t>Exam list</w:t>
            </w:r>
            <w:r w:rsidR="00927EEC">
              <w:t xml:space="preserve">                                                                                                                                                   19</w:t>
            </w:r>
            <w:r w:rsidR="00927EEC">
              <w:br/>
              <w:t xml:space="preserve">         Fig 10: </w:t>
            </w:r>
            <w:r w:rsidR="00927EEC" w:rsidRPr="00163C31">
              <w:t xml:space="preserve">Opened new exam that is added (DSA </w:t>
            </w:r>
            <w:proofErr w:type="gramStart"/>
            <w:r w:rsidR="00927EEC" w:rsidRPr="00163C31">
              <w:t>exam)</w:t>
            </w:r>
            <w:r w:rsidR="00927EEC">
              <w:t xml:space="preserve">   </w:t>
            </w:r>
            <w:proofErr w:type="gramEnd"/>
            <w:r w:rsidR="00927EEC">
              <w:t xml:space="preserve">                                                                                     19</w:t>
            </w:r>
            <w:r w:rsidR="00927EEC">
              <w:br/>
              <w:t xml:space="preserve">         Fig 11:  </w:t>
            </w:r>
            <w:r w:rsidR="00927EEC" w:rsidRPr="00B42550">
              <w:t xml:space="preserve">Adding students to </w:t>
            </w:r>
            <w:r w:rsidR="00927EEC">
              <w:t xml:space="preserve">the </w:t>
            </w:r>
            <w:r w:rsidR="00927EEC" w:rsidRPr="00B42550">
              <w:t>exam.</w:t>
            </w:r>
            <w:r w:rsidR="00927EEC">
              <w:t xml:space="preserve">                                                                                                                 20</w:t>
            </w:r>
            <w:r w:rsidR="00927EEC">
              <w:br/>
              <w:t xml:space="preserve">         Fig 12:  </w:t>
            </w:r>
            <w:r w:rsidR="00640516">
              <w:t>Student Validation in exam</w:t>
            </w:r>
            <w:r w:rsidR="00927EEC">
              <w:t xml:space="preserve">                                                                                                                                        21</w:t>
            </w:r>
            <w:r w:rsidR="00927EEC">
              <w:br/>
              <w:t xml:space="preserve">         Fig 13: </w:t>
            </w:r>
            <w:r w:rsidR="00640516">
              <w:t>Adding Group</w:t>
            </w:r>
            <w:r w:rsidR="00927EEC">
              <w:t xml:space="preserve">                                                                                                                     21</w:t>
            </w:r>
            <w:r w:rsidR="00927EEC">
              <w:br/>
              <w:t xml:space="preserve">         Fig 14: </w:t>
            </w:r>
            <w:r w:rsidR="00640516">
              <w:t>G</w:t>
            </w:r>
            <w:r w:rsidR="00927EEC">
              <w:t>roup</w:t>
            </w:r>
            <w:r w:rsidR="00640516">
              <w:t>s</w:t>
            </w:r>
            <w:r w:rsidR="00927EEC">
              <w:t xml:space="preserve">                                                                                                                  21</w:t>
            </w:r>
            <w:r w:rsidR="00927EEC">
              <w:br/>
              <w:t xml:space="preserve">         Fig 15:</w:t>
            </w:r>
            <w:r w:rsidR="00640516">
              <w:t xml:space="preserve"> Adding students to group</w:t>
            </w:r>
            <w:r w:rsidR="00927EEC">
              <w:t xml:space="preserve">                                                                                                     22</w:t>
            </w:r>
            <w:r w:rsidR="00927EEC">
              <w:br/>
              <w:t xml:space="preserve">         Fig 16: </w:t>
            </w:r>
            <w:r w:rsidR="00640516" w:rsidRPr="00640516">
              <w:t>Selecting Students to Add in a Group</w:t>
            </w:r>
            <w:r w:rsidR="00927EEC">
              <w:t xml:space="preserve">                                                                                                                                   22</w:t>
            </w:r>
            <w:r w:rsidR="00927EEC">
              <w:br/>
            </w:r>
            <w:r w:rsidR="00197A17">
              <w:t xml:space="preserve">         </w:t>
            </w:r>
            <w:r w:rsidR="00197A17">
              <w:t>Fig17:Validatio</w:t>
            </w:r>
            <w:r w:rsidR="00197A17">
              <w:t>n</w:t>
            </w:r>
            <w:r w:rsidR="005C58E5">
              <w:t xml:space="preserve"> </w:t>
            </w:r>
            <w:r w:rsidR="00197A17">
              <w:t>of</w:t>
            </w:r>
            <w:r w:rsidR="005C58E5">
              <w:t xml:space="preserve"> </w:t>
            </w:r>
            <w:r w:rsidR="00197A17">
              <w:t>student</w:t>
            </w:r>
            <w:r w:rsidR="005C58E5">
              <w:t xml:space="preserve"> </w:t>
            </w:r>
            <w:r w:rsidR="00197A17">
              <w:t>in</w:t>
            </w:r>
            <w:r w:rsidR="005C58E5">
              <w:t xml:space="preserve"> </w:t>
            </w:r>
            <w:r w:rsidR="00197A17">
              <w:t>group</w:t>
            </w:r>
            <w:r w:rsidR="00927EEC">
              <w:t xml:space="preserve">         </w:t>
            </w:r>
            <w:r w:rsidR="005C58E5">
              <w:t xml:space="preserve">                                                                                                              22</w:t>
            </w:r>
            <w:r w:rsidR="00927EEC">
              <w:br/>
              <w:t xml:space="preserve">         </w:t>
            </w:r>
            <w:r w:rsidR="00927EEC">
              <w:br/>
              <w:t xml:space="preserve">         </w:t>
            </w:r>
          </w:hyperlink>
        </w:p>
      </w:sdtContent>
    </w:sdt>
    <w:p w14:paraId="7FB1DA20" w14:textId="4FCF2A9D" w:rsidR="00617D00" w:rsidRDefault="00000000">
      <w:pPr>
        <w:pStyle w:val="Title"/>
      </w:pPr>
      <w:r>
        <w:br w:type="page"/>
      </w:r>
      <w:r>
        <w:lastRenderedPageBreak/>
        <w:t>S</w:t>
      </w:r>
      <w:r w:rsidR="0053232A">
        <w:t>oftware Design Document</w:t>
      </w:r>
    </w:p>
    <w:p w14:paraId="6509F775" w14:textId="77777777" w:rsidR="00617D00" w:rsidRDefault="00000000">
      <w:pPr>
        <w:pStyle w:val="Heading1"/>
        <w:numPr>
          <w:ilvl w:val="0"/>
          <w:numId w:val="9"/>
        </w:numPr>
      </w:pPr>
      <w:bookmarkStart w:id="0" w:name="_Toc164719245"/>
      <w:r>
        <w:t>Introduction</w:t>
      </w:r>
      <w:bookmarkEnd w:id="0"/>
    </w:p>
    <w:p w14:paraId="4A672AD4" w14:textId="77777777" w:rsidR="00617D00" w:rsidRDefault="00000000">
      <w:pPr>
        <w:pStyle w:val="Heading2"/>
        <w:numPr>
          <w:ilvl w:val="1"/>
          <w:numId w:val="9"/>
        </w:numPr>
      </w:pPr>
      <w:bookmarkStart w:id="1" w:name="_Toc164719246"/>
      <w:r>
        <w:t>Purpose of the Document</w:t>
      </w:r>
      <w:bookmarkEnd w:id="1"/>
    </w:p>
    <w:p w14:paraId="72E2F35C" w14:textId="025C21BF" w:rsidR="00617D00" w:rsidRPr="007E09F1" w:rsidRDefault="00AC171B">
      <w:pPr>
        <w:widowControl/>
        <w:pBdr>
          <w:top w:val="nil"/>
          <w:left w:val="nil"/>
          <w:bottom w:val="nil"/>
          <w:right w:val="nil"/>
          <w:between w:val="nil"/>
        </w:pBdr>
        <w:tabs>
          <w:tab w:val="left" w:pos="540"/>
          <w:tab w:val="left" w:pos="1260"/>
        </w:tabs>
        <w:spacing w:after="120" w:line="240" w:lineRule="auto"/>
        <w:jc w:val="both"/>
      </w:pPr>
      <w:r w:rsidRPr="007E09F1">
        <w:t>This document's main goal is to provide an overview of the Blink ID project's software design specifications. It functions as an all-inclusive guide that describes the Blink ID application's architecture, features, and methods of implementation.</w:t>
      </w:r>
    </w:p>
    <w:p w14:paraId="079F034A" w14:textId="77777777" w:rsidR="00617D00" w:rsidRDefault="00000000">
      <w:pPr>
        <w:pStyle w:val="Heading2"/>
        <w:numPr>
          <w:ilvl w:val="1"/>
          <w:numId w:val="9"/>
        </w:numPr>
      </w:pPr>
      <w:bookmarkStart w:id="2" w:name="_Toc164719247"/>
      <w:r>
        <w:t>Scope of the Document</w:t>
      </w:r>
      <w:bookmarkEnd w:id="2"/>
    </w:p>
    <w:p w14:paraId="7A4DF2E3" w14:textId="508E68ED" w:rsidR="00617D00" w:rsidRPr="007E09F1" w:rsidRDefault="00AC171B">
      <w:pPr>
        <w:widowControl/>
        <w:pBdr>
          <w:top w:val="nil"/>
          <w:left w:val="nil"/>
          <w:bottom w:val="nil"/>
          <w:right w:val="nil"/>
          <w:between w:val="nil"/>
        </w:pBdr>
        <w:tabs>
          <w:tab w:val="left" w:pos="540"/>
          <w:tab w:val="left" w:pos="1260"/>
        </w:tabs>
        <w:spacing w:after="120" w:line="240" w:lineRule="auto"/>
        <w:jc w:val="both"/>
      </w:pPr>
      <w:r w:rsidRPr="007E09F1">
        <w:t xml:space="preserve">This document's scope includes the Blink ID project's software design. It outlines </w:t>
      </w:r>
      <w:proofErr w:type="gramStart"/>
      <w:r w:rsidRPr="007E09F1">
        <w:t>a number of</w:t>
      </w:r>
      <w:proofErr w:type="gramEnd"/>
      <w:r w:rsidRPr="007E09F1">
        <w:t xml:space="preserve"> topics, including design choices, limitations, architecture, parts, modules/classes, user interfaces, and other relevant design features that were necessary for the creation of the Blink ID program.</w:t>
      </w:r>
    </w:p>
    <w:p w14:paraId="1B6BF9D6" w14:textId="77777777" w:rsidR="00617D00" w:rsidRPr="007E09F1" w:rsidRDefault="00000000">
      <w:pPr>
        <w:pStyle w:val="Heading2"/>
        <w:numPr>
          <w:ilvl w:val="1"/>
          <w:numId w:val="9"/>
        </w:numPr>
      </w:pPr>
      <w:bookmarkStart w:id="3" w:name="_Toc164719248"/>
      <w:r w:rsidRPr="007E09F1">
        <w:t>References</w:t>
      </w:r>
      <w:bookmarkEnd w:id="3"/>
    </w:p>
    <w:p w14:paraId="185C3487" w14:textId="77777777" w:rsidR="00617D00" w:rsidRPr="007E09F1" w:rsidRDefault="00000000">
      <w:r w:rsidRPr="007E09F1">
        <w:t xml:space="preserve">Following are the list of references: </w:t>
      </w:r>
    </w:p>
    <w:p w14:paraId="37E106EE" w14:textId="3D05B6FF" w:rsidR="00DF0C58" w:rsidRDefault="00DF0C58" w:rsidP="00DF0C58">
      <w:pPr>
        <w:pStyle w:val="ListParagraph"/>
        <w:numPr>
          <w:ilvl w:val="0"/>
          <w:numId w:val="12"/>
        </w:numPr>
        <w:rPr>
          <w:b/>
          <w:bCs/>
        </w:rPr>
      </w:pPr>
      <w:r w:rsidRPr="007E09F1">
        <w:t xml:space="preserve">Spring Boot Microservice API- Refers to the official documentation for Spring Boot, a Java-based framework used for developing microservices-based APIs: [Spring Boot Documentation] </w:t>
      </w:r>
      <w:r w:rsidRPr="007E09F1">
        <w:rPr>
          <w:b/>
          <w:bCs/>
        </w:rPr>
        <w:t>(</w:t>
      </w:r>
      <w:hyperlink r:id="rId9" w:history="1">
        <w:r w:rsidR="001B7920" w:rsidRPr="007000FC">
          <w:rPr>
            <w:rStyle w:val="Hyperlink"/>
            <w:b/>
            <w:bCs/>
          </w:rPr>
          <w:t>https://spring.io/projects/spring-boot</w:t>
        </w:r>
      </w:hyperlink>
      <w:r w:rsidRPr="007E09F1">
        <w:rPr>
          <w:b/>
          <w:bCs/>
        </w:rPr>
        <w:t>)</w:t>
      </w:r>
      <w:r w:rsidR="001B7920">
        <w:rPr>
          <w:b/>
          <w:bCs/>
        </w:rPr>
        <w:br/>
      </w:r>
    </w:p>
    <w:p w14:paraId="6DFFB2A6" w14:textId="2F8E5B71" w:rsidR="001B7920" w:rsidRDefault="001B7920" w:rsidP="001B7920">
      <w:pPr>
        <w:pStyle w:val="ListParagraph"/>
        <w:numPr>
          <w:ilvl w:val="0"/>
          <w:numId w:val="12"/>
        </w:numPr>
        <w:rPr>
          <w:b/>
          <w:bCs/>
        </w:rPr>
      </w:pPr>
      <w:r w:rsidRPr="001B7920">
        <w:t>Project_smart_campus_PPD_version_2</w:t>
      </w:r>
      <w:r>
        <w:rPr>
          <w:b/>
          <w:bCs/>
        </w:rPr>
        <w:t xml:space="preserve">( </w:t>
      </w:r>
      <w:hyperlink r:id="rId10" w:history="1">
        <w:r w:rsidRPr="007000FC">
          <w:rPr>
            <w:rStyle w:val="Hyperlink"/>
            <w:b/>
            <w:bCs/>
          </w:rPr>
          <w:t>https://drive.google.com/file/d/1k0n1DCK70Ez_OurQhA22LG9MwKlwD7so/view?usp=drive_link</w:t>
        </w:r>
      </w:hyperlink>
      <w:r>
        <w:rPr>
          <w:b/>
          <w:bCs/>
        </w:rPr>
        <w:t>)</w:t>
      </w:r>
      <w:r>
        <w:rPr>
          <w:b/>
          <w:bCs/>
        </w:rPr>
        <w:br/>
      </w:r>
    </w:p>
    <w:p w14:paraId="13EB38E8" w14:textId="09DD9A40" w:rsidR="001B7920" w:rsidRPr="001B7920" w:rsidRDefault="001B7920" w:rsidP="001B7920">
      <w:pPr>
        <w:pStyle w:val="ListParagraph"/>
        <w:numPr>
          <w:ilvl w:val="0"/>
          <w:numId w:val="12"/>
        </w:numPr>
        <w:rPr>
          <w:b/>
          <w:bCs/>
        </w:rPr>
      </w:pPr>
      <w:r w:rsidRPr="001B7920">
        <w:t>Project_smart_campus_P</w:t>
      </w:r>
      <w:r>
        <w:t>roject_vision_Document</w:t>
      </w:r>
      <w:r w:rsidRPr="001B7920">
        <w:t>_version</w:t>
      </w:r>
      <w:r>
        <w:t>_2(</w:t>
      </w:r>
      <w:hyperlink r:id="rId11" w:history="1">
        <w:r w:rsidRPr="007000FC">
          <w:rPr>
            <w:rStyle w:val="Hyperlink"/>
          </w:rPr>
          <w:t>https://drive.google.com/file/d/1sNEibsJLEY_eJ1BWT9CaKe5C81u5NqAZ/view?usp=drive_link</w:t>
        </w:r>
      </w:hyperlink>
      <w:r>
        <w:t>)</w:t>
      </w:r>
      <w:r>
        <w:br/>
      </w:r>
    </w:p>
    <w:p w14:paraId="2F7633BB" w14:textId="31D23BE0" w:rsidR="001B7920" w:rsidRPr="001B7920" w:rsidRDefault="001B7920" w:rsidP="001B7920">
      <w:pPr>
        <w:pStyle w:val="ListParagraph"/>
        <w:numPr>
          <w:ilvl w:val="0"/>
          <w:numId w:val="12"/>
        </w:numPr>
        <w:rPr>
          <w:b/>
          <w:bCs/>
        </w:rPr>
      </w:pPr>
      <w:r w:rsidRPr="001B7920">
        <w:t>Project_smart_campus_</w:t>
      </w:r>
      <w:r>
        <w:t>SDD</w:t>
      </w:r>
      <w:r w:rsidRPr="001B7920">
        <w:t>_version</w:t>
      </w:r>
      <w:r>
        <w:t>_2(</w:t>
      </w:r>
      <w:hyperlink r:id="rId12" w:history="1">
        <w:r w:rsidRPr="007000FC">
          <w:rPr>
            <w:rStyle w:val="Hyperlink"/>
          </w:rPr>
          <w:t>https://drive.google.com/file/d/1VtA0Jfs0HiZzkVKC_BNsphXsSO37Zltw/view?usp=drive_link</w:t>
        </w:r>
      </w:hyperlink>
      <w:r>
        <w:t>)</w:t>
      </w:r>
    </w:p>
    <w:p w14:paraId="64912EE1" w14:textId="76A7E664" w:rsidR="001B7920" w:rsidRPr="001B7920" w:rsidRDefault="001B7920" w:rsidP="001B7920">
      <w:pPr>
        <w:pStyle w:val="ListParagraph"/>
        <w:rPr>
          <w:b/>
          <w:bCs/>
        </w:rPr>
      </w:pPr>
    </w:p>
    <w:p w14:paraId="1548EAFD" w14:textId="5746212C" w:rsidR="001B7920" w:rsidRPr="001B7920" w:rsidRDefault="001B7920" w:rsidP="001B7920">
      <w:pPr>
        <w:pStyle w:val="ListParagraph"/>
        <w:numPr>
          <w:ilvl w:val="0"/>
          <w:numId w:val="12"/>
        </w:numPr>
        <w:rPr>
          <w:b/>
          <w:bCs/>
        </w:rPr>
      </w:pPr>
      <w:r w:rsidRPr="001B7920">
        <w:t>Project_smart_campus_</w:t>
      </w:r>
      <w:r>
        <w:t>Software_Test_Document_(STD)</w:t>
      </w:r>
      <w:r w:rsidRPr="001B7920">
        <w:t>_version</w:t>
      </w:r>
      <w:r>
        <w:t>_2(</w:t>
      </w:r>
      <w:hyperlink r:id="rId13" w:history="1">
        <w:r w:rsidRPr="007000FC">
          <w:rPr>
            <w:rStyle w:val="Hyperlink"/>
          </w:rPr>
          <w:t>https://drive.google.com/file/d/1PrSeEJN5LjtrF04M8tCuSCU4CEn7TSg4/view?usp=drive_link</w:t>
        </w:r>
      </w:hyperlink>
      <w:r>
        <w:t>)</w:t>
      </w:r>
    </w:p>
    <w:p w14:paraId="44181B15" w14:textId="5F30160A" w:rsidR="001B7920" w:rsidRPr="001B7920" w:rsidRDefault="001B7920" w:rsidP="001B7920">
      <w:pPr>
        <w:rPr>
          <w:b/>
          <w:bCs/>
        </w:rPr>
      </w:pPr>
    </w:p>
    <w:p w14:paraId="26683B06" w14:textId="029D59D3" w:rsidR="001B7920" w:rsidRPr="001B7920" w:rsidRDefault="001B7920" w:rsidP="001B7920">
      <w:pPr>
        <w:pStyle w:val="ListParagraph"/>
        <w:numPr>
          <w:ilvl w:val="0"/>
          <w:numId w:val="12"/>
        </w:numPr>
        <w:rPr>
          <w:b/>
          <w:bCs/>
        </w:rPr>
      </w:pPr>
      <w:r w:rsidRPr="001B7920">
        <w:t>Project_smart_campus_</w:t>
      </w:r>
      <w:r>
        <w:t>SRS</w:t>
      </w:r>
      <w:r w:rsidRPr="001B7920">
        <w:t>_version</w:t>
      </w:r>
      <w:r>
        <w:t>_2(</w:t>
      </w:r>
      <w:hyperlink r:id="rId14" w:history="1">
        <w:r w:rsidRPr="007000FC">
          <w:rPr>
            <w:rStyle w:val="Hyperlink"/>
          </w:rPr>
          <w:t>https://drive.google.com/file/d/1rkHd3ZsuzLRmns8lIaKHoTFJ3oYld3_4/view?usp=drive_link</w:t>
        </w:r>
      </w:hyperlink>
      <w:r>
        <w:t>)</w:t>
      </w:r>
    </w:p>
    <w:p w14:paraId="4ED3972D" w14:textId="77777777" w:rsidR="00DF0C58" w:rsidRPr="001B7920" w:rsidRDefault="00DF0C58" w:rsidP="001B7920">
      <w:pPr>
        <w:rPr>
          <w:b/>
          <w:bCs/>
        </w:rPr>
      </w:pPr>
    </w:p>
    <w:p w14:paraId="265B7476" w14:textId="7AA7BBC6" w:rsidR="00DF0C58" w:rsidRPr="007E09F1" w:rsidRDefault="00DF0C58" w:rsidP="00DF0C58">
      <w:pPr>
        <w:pStyle w:val="ListParagraph"/>
        <w:numPr>
          <w:ilvl w:val="0"/>
          <w:numId w:val="12"/>
        </w:numPr>
        <w:rPr>
          <w:b/>
          <w:bCs/>
        </w:rPr>
      </w:pPr>
      <w:r w:rsidRPr="007E09F1">
        <w:t xml:space="preserve">Face Recognition Flask API - Refers to resources and documentation for building APIs with Flask, a Python-based micro web framework, specifically for implementing face recognition functionality: [Flask Documentation] </w:t>
      </w:r>
      <w:r w:rsidRPr="007E09F1">
        <w:rPr>
          <w:b/>
          <w:bCs/>
        </w:rPr>
        <w:t>(https://flask.palletsprojects.com/en/2.0.x/)</w:t>
      </w:r>
    </w:p>
    <w:p w14:paraId="1D8FA7EA" w14:textId="77777777" w:rsidR="00DF0C58" w:rsidRPr="007E09F1" w:rsidRDefault="00DF0C58" w:rsidP="00DF0C58">
      <w:pPr>
        <w:rPr>
          <w:b/>
          <w:bCs/>
        </w:rPr>
      </w:pPr>
    </w:p>
    <w:p w14:paraId="2B2975B4" w14:textId="76F7F7CD" w:rsidR="00DF0C58" w:rsidRPr="007E09F1" w:rsidRDefault="00DF0C58" w:rsidP="00DF0C58">
      <w:pPr>
        <w:pStyle w:val="ListParagraph"/>
        <w:numPr>
          <w:ilvl w:val="0"/>
          <w:numId w:val="12"/>
        </w:numPr>
        <w:rPr>
          <w:b/>
          <w:bCs/>
        </w:rPr>
      </w:pPr>
      <w:r w:rsidRPr="007E09F1">
        <w:t xml:space="preserve">Image Store (AWS S3, Firebase Storage)- Resources related to storing and managing images using AWS S3 (Simple Storage Service) and Firebase Storage: [AWS S3 Documentation] </w:t>
      </w:r>
      <w:r w:rsidRPr="007E09F1">
        <w:rPr>
          <w:b/>
          <w:bCs/>
        </w:rPr>
        <w:t>(https://docs.aws.amazon.com/s3/index.html)</w:t>
      </w:r>
      <w:r w:rsidRPr="007E09F1">
        <w:t xml:space="preserve">, [Firebase Storage Documentation] </w:t>
      </w:r>
      <w:r w:rsidRPr="007E09F1">
        <w:rPr>
          <w:b/>
          <w:bCs/>
        </w:rPr>
        <w:t>(https://firebase.google.com/docs/storage)</w:t>
      </w:r>
    </w:p>
    <w:p w14:paraId="70954EFB" w14:textId="77777777" w:rsidR="00DF0C58" w:rsidRPr="007E09F1" w:rsidRDefault="00DF0C58" w:rsidP="00DF0C58"/>
    <w:p w14:paraId="2B03F629" w14:textId="3AF15F2F" w:rsidR="00DF0C58" w:rsidRPr="007E09F1" w:rsidRDefault="00DF0C58" w:rsidP="00DF0C58">
      <w:pPr>
        <w:pStyle w:val="ListParagraph"/>
        <w:numPr>
          <w:ilvl w:val="0"/>
          <w:numId w:val="12"/>
        </w:numPr>
      </w:pPr>
      <w:r w:rsidRPr="007E09F1">
        <w:t xml:space="preserve">Android (Kotlin, Jetpack Compose) - Refers to the official documentation for Android app development using Kotlin programming language and Jetpack Compose UI toolkit: [Android Developers - Kotlin Documentation] </w:t>
      </w:r>
      <w:r w:rsidRPr="007E09F1">
        <w:rPr>
          <w:b/>
          <w:bCs/>
        </w:rPr>
        <w:t>(https://developer.android.com/kotlin)</w:t>
      </w:r>
      <w:r w:rsidRPr="007E09F1">
        <w:t xml:space="preserve"> and [Android Developers - Jetpack Compose Documentation] </w:t>
      </w:r>
      <w:r w:rsidRPr="007E09F1">
        <w:rPr>
          <w:b/>
          <w:bCs/>
        </w:rPr>
        <w:t>(https://developer.android.com/jetpack/compose)</w:t>
      </w:r>
    </w:p>
    <w:p w14:paraId="520749DA" w14:textId="77777777" w:rsidR="00DF0C58" w:rsidRPr="007E09F1" w:rsidRDefault="00DF0C58" w:rsidP="00DF0C58"/>
    <w:p w14:paraId="7CA90A8E" w14:textId="3F52FFEA" w:rsidR="00DF0C58" w:rsidRPr="007E09F1" w:rsidRDefault="00DF0C58" w:rsidP="00DF0C58">
      <w:pPr>
        <w:pStyle w:val="ListParagraph"/>
        <w:numPr>
          <w:ilvl w:val="0"/>
          <w:numId w:val="12"/>
        </w:numPr>
      </w:pPr>
      <w:r w:rsidRPr="007E09F1">
        <w:t xml:space="preserve">Web (ReactJS)- Resources for building web applications using ReactJS, a JavaScript library for building user interfaces: [React Documentation] </w:t>
      </w:r>
      <w:r w:rsidRPr="007E09F1">
        <w:rPr>
          <w:b/>
          <w:bCs/>
        </w:rPr>
        <w:t>(https://reactjs.org/docs/getting-started.html)</w:t>
      </w:r>
    </w:p>
    <w:p w14:paraId="7C06EC08" w14:textId="77777777" w:rsidR="00DF0C58" w:rsidRPr="007E09F1" w:rsidRDefault="00DF0C58" w:rsidP="00DF0C58"/>
    <w:p w14:paraId="3099F840" w14:textId="5884E694" w:rsidR="00DF0C58" w:rsidRPr="007E09F1" w:rsidRDefault="00DF0C58" w:rsidP="00DF0C58">
      <w:pPr>
        <w:pStyle w:val="ListParagraph"/>
        <w:numPr>
          <w:ilvl w:val="0"/>
          <w:numId w:val="12"/>
        </w:numPr>
        <w:rPr>
          <w:b/>
          <w:bCs/>
        </w:rPr>
      </w:pPr>
      <w:r w:rsidRPr="007E09F1">
        <w:t xml:space="preserve">Deployment CI/CD (GitHub Actions)- Resources for setting up continuous integration and continuous deployment (CI/CD) pipelines using GitHub Actions: [GitHub Actions Documentation] </w:t>
      </w:r>
      <w:r w:rsidRPr="007E09F1">
        <w:rPr>
          <w:b/>
          <w:bCs/>
        </w:rPr>
        <w:t>(https://docs.github.com/en/actions)</w:t>
      </w:r>
    </w:p>
    <w:p w14:paraId="1DD58725" w14:textId="77777777" w:rsidR="00DF0C58" w:rsidRPr="007E09F1" w:rsidRDefault="00DF0C58" w:rsidP="00DF0C58">
      <w:pPr>
        <w:rPr>
          <w:b/>
          <w:bCs/>
        </w:rPr>
      </w:pPr>
    </w:p>
    <w:p w14:paraId="08116BE4" w14:textId="656106B3" w:rsidR="00DF0C58" w:rsidRPr="007E09F1" w:rsidRDefault="00DF0C58" w:rsidP="00DF0C58">
      <w:pPr>
        <w:pStyle w:val="ListParagraph"/>
        <w:numPr>
          <w:ilvl w:val="0"/>
          <w:numId w:val="12"/>
        </w:numPr>
      </w:pPr>
      <w:r w:rsidRPr="007E09F1">
        <w:t xml:space="preserve">Hosting (AWS EC2, AWS Elastic Beanstalk)- Resources for hosting applications on AWS (Amazon Web Services) using services like EC2 (Elastic Compute Cloud) and Elastic Beanstalk: [AWS EC2 Documentation] </w:t>
      </w:r>
      <w:r w:rsidRPr="007E09F1">
        <w:rPr>
          <w:b/>
          <w:bCs/>
        </w:rPr>
        <w:t>(https://docs.aws.amazon.com/ec2/index.html),</w:t>
      </w:r>
      <w:r w:rsidRPr="007E09F1">
        <w:t xml:space="preserve"> [AWS Elastic Beanstalk </w:t>
      </w:r>
      <w:proofErr w:type="gramStart"/>
      <w:r w:rsidRPr="007E09F1">
        <w:t>Documentation</w:t>
      </w:r>
      <w:r w:rsidRPr="007E09F1">
        <w:rPr>
          <w:b/>
          <w:bCs/>
        </w:rPr>
        <w:t>](</w:t>
      </w:r>
      <w:proofErr w:type="gramEnd"/>
      <w:r w:rsidRPr="007E09F1">
        <w:rPr>
          <w:b/>
          <w:bCs/>
        </w:rPr>
        <w:t>https://docs.aws.amazon.com/elasticbeanstalk/index.html)</w:t>
      </w:r>
    </w:p>
    <w:p w14:paraId="5E6078F3" w14:textId="77777777" w:rsidR="00617D00" w:rsidRDefault="00000000">
      <w:pPr>
        <w:pStyle w:val="Heading2"/>
        <w:numPr>
          <w:ilvl w:val="1"/>
          <w:numId w:val="9"/>
        </w:numPr>
      </w:pPr>
      <w:bookmarkStart w:id="4" w:name="_Toc164719249"/>
      <w:r>
        <w:t>Definitions, Acronyms, and Abbreviations</w:t>
      </w:r>
      <w:bookmarkEnd w:id="4"/>
    </w:p>
    <w:p w14:paraId="360CF90A" w14:textId="77777777" w:rsidR="00617D00" w:rsidRDefault="00000000">
      <w:r>
        <w:t>See Appendix A.</w:t>
      </w:r>
    </w:p>
    <w:p w14:paraId="2ABACAA7" w14:textId="77777777" w:rsidR="00617D00" w:rsidRDefault="00000000">
      <w:pPr>
        <w:pStyle w:val="Heading1"/>
        <w:numPr>
          <w:ilvl w:val="0"/>
          <w:numId w:val="9"/>
        </w:numPr>
      </w:pPr>
      <w:bookmarkStart w:id="5" w:name="_Toc164719250"/>
      <w:r>
        <w:t>Product Scope</w:t>
      </w:r>
      <w:bookmarkEnd w:id="5"/>
    </w:p>
    <w:p w14:paraId="5AFD3039" w14:textId="15DFB2C2" w:rsidR="00617D00" w:rsidRPr="007E09F1" w:rsidRDefault="00DF0C58">
      <w:pPr>
        <w:widowControl/>
        <w:pBdr>
          <w:top w:val="nil"/>
          <w:left w:val="nil"/>
          <w:bottom w:val="nil"/>
          <w:right w:val="nil"/>
          <w:between w:val="nil"/>
        </w:pBdr>
        <w:tabs>
          <w:tab w:val="left" w:pos="540"/>
          <w:tab w:val="left" w:pos="1260"/>
        </w:tabs>
        <w:spacing w:after="120" w:line="240" w:lineRule="auto"/>
        <w:jc w:val="both"/>
      </w:pPr>
      <w:r w:rsidRPr="007E09F1">
        <w:t xml:space="preserve">The </w:t>
      </w:r>
      <w:proofErr w:type="spellStart"/>
      <w:r w:rsidRPr="007E09F1">
        <w:t>BlinkID</w:t>
      </w:r>
      <w:proofErr w:type="spellEnd"/>
      <w:r w:rsidRPr="007E09F1">
        <w:t xml:space="preserve"> project's product scope is to provide a user-friendly platform that uses facial recognition technology to enable safe access and recognition services in an academic setting on a college or university campus. The scope encompasses, but is not limited to: Authentication using facial recognition, regulation of campus amenities' access observing and verifying features, alerts in real</w:t>
      </w:r>
      <w:r w:rsidR="007E09F1">
        <w:t>-</w:t>
      </w:r>
      <w:r w:rsidRPr="007E09F1">
        <w:t>time on security breaches, integration with the campus's current systems, registration of users and administration of their profiles, notifications for communication via SMS or email, tools for administrators to control student access, Support services, cross-device compatibility, and search functionality for user identification.</w:t>
      </w:r>
    </w:p>
    <w:p w14:paraId="3E2FE674" w14:textId="77777777" w:rsidR="00617D00" w:rsidRDefault="00000000">
      <w:pPr>
        <w:pStyle w:val="Heading1"/>
        <w:numPr>
          <w:ilvl w:val="0"/>
          <w:numId w:val="9"/>
        </w:numPr>
      </w:pPr>
      <w:bookmarkStart w:id="6" w:name="_Toc164719251"/>
      <w:r>
        <w:t>System Design Decisions and Constraints</w:t>
      </w:r>
      <w:bookmarkEnd w:id="6"/>
    </w:p>
    <w:p w14:paraId="4EA8D19F" w14:textId="77777777" w:rsidR="00617D00" w:rsidRDefault="00000000">
      <w:pPr>
        <w:pStyle w:val="Heading2"/>
        <w:numPr>
          <w:ilvl w:val="1"/>
          <w:numId w:val="9"/>
        </w:numPr>
      </w:pPr>
      <w:bookmarkStart w:id="7" w:name="_Toc164719252"/>
      <w:r>
        <w:t>System Design Decisions</w:t>
      </w:r>
      <w:bookmarkEnd w:id="7"/>
    </w:p>
    <w:p w14:paraId="3D7EA6AA" w14:textId="77777777" w:rsidR="00617D00" w:rsidRDefault="00617D00">
      <w:pPr>
        <w:widowControl/>
        <w:pBdr>
          <w:top w:val="nil"/>
          <w:left w:val="nil"/>
          <w:bottom w:val="nil"/>
          <w:right w:val="nil"/>
          <w:between w:val="nil"/>
        </w:pBdr>
        <w:tabs>
          <w:tab w:val="left" w:pos="540"/>
          <w:tab w:val="left" w:pos="1260"/>
        </w:tabs>
        <w:spacing w:after="120" w:line="240" w:lineRule="auto"/>
        <w:jc w:val="both"/>
        <w:rPr>
          <w:i/>
          <w:color w:val="0000FF"/>
        </w:rPr>
      </w:pPr>
    </w:p>
    <w:tbl>
      <w:tblPr>
        <w:tblW w:w="9464"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15" w:type="dxa"/>
          <w:right w:w="115" w:type="dxa"/>
        </w:tblCellMar>
        <w:tblLook w:val="0000" w:firstRow="0" w:lastRow="0" w:firstColumn="0" w:lastColumn="0" w:noHBand="0" w:noVBand="0"/>
      </w:tblPr>
      <w:tblGrid>
        <w:gridCol w:w="1242"/>
        <w:gridCol w:w="1701"/>
        <w:gridCol w:w="3686"/>
        <w:gridCol w:w="2835"/>
      </w:tblGrid>
      <w:tr w:rsidR="00617D00" w14:paraId="7C164182" w14:textId="77777777">
        <w:tc>
          <w:tcPr>
            <w:tcW w:w="1242" w:type="dxa"/>
          </w:tcPr>
          <w:p w14:paraId="3ECCA2CC" w14:textId="77777777" w:rsidR="00617D00" w:rsidRPr="007E09F1" w:rsidRDefault="00000000">
            <w:pPr>
              <w:keepLines/>
              <w:pBdr>
                <w:top w:val="nil"/>
                <w:left w:val="nil"/>
                <w:bottom w:val="nil"/>
                <w:right w:val="nil"/>
                <w:between w:val="nil"/>
              </w:pBdr>
              <w:spacing w:after="120" w:line="240" w:lineRule="auto"/>
            </w:pPr>
            <w:r w:rsidRPr="007E09F1">
              <w:t>System Design Decision ID</w:t>
            </w:r>
          </w:p>
        </w:tc>
        <w:tc>
          <w:tcPr>
            <w:tcW w:w="1701" w:type="dxa"/>
          </w:tcPr>
          <w:p w14:paraId="4B8E3A2F" w14:textId="77777777" w:rsidR="00617D00" w:rsidRPr="007E09F1" w:rsidRDefault="00000000">
            <w:pPr>
              <w:keepLines/>
              <w:pBdr>
                <w:top w:val="nil"/>
                <w:left w:val="nil"/>
                <w:bottom w:val="nil"/>
                <w:right w:val="nil"/>
                <w:between w:val="nil"/>
              </w:pBdr>
              <w:spacing w:after="120" w:line="240" w:lineRule="auto"/>
            </w:pPr>
            <w:r w:rsidRPr="007E09F1">
              <w:t>Date</w:t>
            </w:r>
          </w:p>
        </w:tc>
        <w:tc>
          <w:tcPr>
            <w:tcW w:w="3686" w:type="dxa"/>
          </w:tcPr>
          <w:p w14:paraId="2A5B0141" w14:textId="77777777" w:rsidR="00617D00" w:rsidRPr="007E09F1" w:rsidRDefault="00000000">
            <w:pPr>
              <w:keepLines/>
              <w:pBdr>
                <w:top w:val="nil"/>
                <w:left w:val="nil"/>
                <w:bottom w:val="nil"/>
                <w:right w:val="nil"/>
                <w:between w:val="nil"/>
              </w:pBdr>
              <w:spacing w:after="120" w:line="240" w:lineRule="auto"/>
            </w:pPr>
            <w:r w:rsidRPr="007E09F1">
              <w:t>Design Decision</w:t>
            </w:r>
          </w:p>
        </w:tc>
        <w:tc>
          <w:tcPr>
            <w:tcW w:w="2835" w:type="dxa"/>
          </w:tcPr>
          <w:p w14:paraId="004BEED6" w14:textId="77777777" w:rsidR="00617D00" w:rsidRPr="007E09F1" w:rsidRDefault="00000000">
            <w:pPr>
              <w:keepLines/>
              <w:pBdr>
                <w:top w:val="nil"/>
                <w:left w:val="nil"/>
                <w:bottom w:val="nil"/>
                <w:right w:val="nil"/>
                <w:between w:val="nil"/>
              </w:pBdr>
              <w:spacing w:after="120" w:line="240" w:lineRule="auto"/>
            </w:pPr>
            <w:r w:rsidRPr="007E09F1">
              <w:t>Reason</w:t>
            </w:r>
          </w:p>
        </w:tc>
      </w:tr>
      <w:tr w:rsidR="00617D00" w14:paraId="328E6CD0" w14:textId="77777777">
        <w:tc>
          <w:tcPr>
            <w:tcW w:w="1242" w:type="dxa"/>
          </w:tcPr>
          <w:p w14:paraId="7CDC1A26" w14:textId="0038B88C" w:rsidR="00617D00" w:rsidRPr="007E09F1" w:rsidRDefault="000916E3">
            <w:pPr>
              <w:keepLines/>
              <w:pBdr>
                <w:top w:val="nil"/>
                <w:left w:val="nil"/>
                <w:bottom w:val="nil"/>
                <w:right w:val="nil"/>
                <w:between w:val="nil"/>
              </w:pBdr>
              <w:spacing w:after="120" w:line="240" w:lineRule="auto"/>
            </w:pPr>
            <w:r w:rsidRPr="007E09F1">
              <w:t>Design Decision -1</w:t>
            </w:r>
          </w:p>
        </w:tc>
        <w:tc>
          <w:tcPr>
            <w:tcW w:w="1701" w:type="dxa"/>
          </w:tcPr>
          <w:p w14:paraId="22E4310C" w14:textId="73C2B6B6" w:rsidR="00617D00" w:rsidRPr="007E09F1" w:rsidRDefault="00AE7583">
            <w:pPr>
              <w:keepLines/>
              <w:pBdr>
                <w:top w:val="nil"/>
                <w:left w:val="nil"/>
                <w:bottom w:val="nil"/>
                <w:right w:val="nil"/>
                <w:between w:val="nil"/>
              </w:pBdr>
              <w:spacing w:after="120" w:line="240" w:lineRule="auto"/>
            </w:pPr>
            <w:r w:rsidRPr="007E09F1">
              <w:t>0</w:t>
            </w:r>
            <w:r w:rsidR="00944AAB" w:rsidRPr="007E09F1">
              <w:t>4</w:t>
            </w:r>
            <w:r w:rsidRPr="007E09F1">
              <w:t>/</w:t>
            </w:r>
            <w:r w:rsidR="00944AAB" w:rsidRPr="007E09F1">
              <w:t>10</w:t>
            </w:r>
            <w:r w:rsidRPr="007E09F1">
              <w:t>/2024</w:t>
            </w:r>
          </w:p>
        </w:tc>
        <w:tc>
          <w:tcPr>
            <w:tcW w:w="3686" w:type="dxa"/>
          </w:tcPr>
          <w:p w14:paraId="273A5BF9" w14:textId="77777777" w:rsidR="00617D00" w:rsidRPr="007E09F1" w:rsidRDefault="00000000">
            <w:pPr>
              <w:keepLines/>
              <w:pBdr>
                <w:top w:val="nil"/>
                <w:left w:val="nil"/>
                <w:bottom w:val="nil"/>
                <w:right w:val="nil"/>
                <w:between w:val="nil"/>
              </w:pBdr>
              <w:spacing w:after="120" w:line="240" w:lineRule="auto"/>
            </w:pPr>
            <w:r w:rsidRPr="007E09F1">
              <w:t>Mobile Platform: Android</w:t>
            </w:r>
          </w:p>
        </w:tc>
        <w:tc>
          <w:tcPr>
            <w:tcW w:w="2835" w:type="dxa"/>
          </w:tcPr>
          <w:p w14:paraId="04E7254B" w14:textId="65E6BF8D" w:rsidR="00617D00" w:rsidRPr="007E09F1" w:rsidRDefault="00DD3776">
            <w:pPr>
              <w:keepLines/>
              <w:pBdr>
                <w:top w:val="nil"/>
                <w:left w:val="nil"/>
                <w:bottom w:val="nil"/>
                <w:right w:val="nil"/>
                <w:between w:val="nil"/>
              </w:pBdr>
              <w:spacing w:after="120" w:line="240" w:lineRule="auto"/>
            </w:pPr>
            <w:r w:rsidRPr="007E09F1">
              <w:rPr>
                <w:color w:val="0D0D0D"/>
                <w:shd w:val="clear" w:color="auto" w:fill="FFFFFF"/>
              </w:rPr>
              <w:t>Android is selected as the primary platform due to its widespread adoption.</w:t>
            </w:r>
          </w:p>
        </w:tc>
      </w:tr>
      <w:tr w:rsidR="00617D00" w14:paraId="7ACCF76D" w14:textId="77777777">
        <w:tc>
          <w:tcPr>
            <w:tcW w:w="1242" w:type="dxa"/>
          </w:tcPr>
          <w:p w14:paraId="1CF134BE" w14:textId="475447E7" w:rsidR="00617D00" w:rsidRPr="007E09F1" w:rsidRDefault="000916E3">
            <w:pPr>
              <w:keepLines/>
              <w:pBdr>
                <w:top w:val="nil"/>
                <w:left w:val="nil"/>
                <w:bottom w:val="nil"/>
                <w:right w:val="nil"/>
                <w:between w:val="nil"/>
              </w:pBdr>
              <w:spacing w:after="120" w:line="240" w:lineRule="auto"/>
            </w:pPr>
            <w:r w:rsidRPr="007E09F1">
              <w:t>Design Decision -2</w:t>
            </w:r>
          </w:p>
        </w:tc>
        <w:tc>
          <w:tcPr>
            <w:tcW w:w="1701" w:type="dxa"/>
          </w:tcPr>
          <w:p w14:paraId="6C8113F2" w14:textId="3EF67AAE" w:rsidR="00617D00" w:rsidRPr="007E09F1" w:rsidRDefault="00944AAB">
            <w:pPr>
              <w:keepLines/>
              <w:pBdr>
                <w:top w:val="nil"/>
                <w:left w:val="nil"/>
                <w:bottom w:val="nil"/>
                <w:right w:val="nil"/>
                <w:between w:val="nil"/>
              </w:pBdr>
              <w:spacing w:after="120" w:line="240" w:lineRule="auto"/>
            </w:pPr>
            <w:r w:rsidRPr="007E09F1">
              <w:t>04/10/2024</w:t>
            </w:r>
          </w:p>
        </w:tc>
        <w:tc>
          <w:tcPr>
            <w:tcW w:w="3686" w:type="dxa"/>
          </w:tcPr>
          <w:p w14:paraId="2EE70A39" w14:textId="081AB406" w:rsidR="00617D00" w:rsidRPr="007E09F1" w:rsidRDefault="00000000">
            <w:pPr>
              <w:keepLines/>
              <w:pBdr>
                <w:top w:val="nil"/>
                <w:left w:val="nil"/>
                <w:bottom w:val="nil"/>
                <w:right w:val="nil"/>
                <w:between w:val="nil"/>
              </w:pBdr>
              <w:spacing w:after="120" w:line="240" w:lineRule="auto"/>
            </w:pPr>
            <w:r w:rsidRPr="007E09F1">
              <w:t xml:space="preserve">Programming Language: </w:t>
            </w:r>
            <w:r w:rsidR="00DD3776" w:rsidRPr="007E09F1">
              <w:rPr>
                <w:color w:val="0D0D0D"/>
                <w:shd w:val="clear" w:color="auto" w:fill="FFFFFF"/>
              </w:rPr>
              <w:t>Kotlin</w:t>
            </w:r>
          </w:p>
        </w:tc>
        <w:tc>
          <w:tcPr>
            <w:tcW w:w="2835" w:type="dxa"/>
          </w:tcPr>
          <w:p w14:paraId="70800857" w14:textId="33133053" w:rsidR="00617D00" w:rsidRPr="007E09F1" w:rsidRDefault="00DD3776">
            <w:pPr>
              <w:keepLines/>
              <w:pBdr>
                <w:top w:val="nil"/>
                <w:left w:val="nil"/>
                <w:bottom w:val="nil"/>
                <w:right w:val="nil"/>
                <w:between w:val="nil"/>
              </w:pBdr>
              <w:spacing w:after="120" w:line="240" w:lineRule="auto"/>
            </w:pPr>
            <w:r w:rsidRPr="007E09F1">
              <w:rPr>
                <w:color w:val="0D0D0D"/>
                <w:shd w:val="clear" w:color="auto" w:fill="FFFFFF"/>
              </w:rPr>
              <w:t>Kotlin is a modern programming language that offers concise syntax and full interoperability with Java.</w:t>
            </w:r>
          </w:p>
        </w:tc>
      </w:tr>
      <w:tr w:rsidR="00617D00" w14:paraId="3EE16E91" w14:textId="77777777">
        <w:tc>
          <w:tcPr>
            <w:tcW w:w="1242" w:type="dxa"/>
          </w:tcPr>
          <w:p w14:paraId="243CFA53" w14:textId="3A275875" w:rsidR="00617D00" w:rsidRPr="007E09F1" w:rsidRDefault="000916E3">
            <w:pPr>
              <w:keepLines/>
              <w:pBdr>
                <w:top w:val="nil"/>
                <w:left w:val="nil"/>
                <w:bottom w:val="nil"/>
                <w:right w:val="nil"/>
                <w:between w:val="nil"/>
              </w:pBdr>
              <w:spacing w:after="120" w:line="240" w:lineRule="auto"/>
            </w:pPr>
            <w:r w:rsidRPr="007E09F1">
              <w:t>Design Decision -3</w:t>
            </w:r>
          </w:p>
        </w:tc>
        <w:tc>
          <w:tcPr>
            <w:tcW w:w="1701" w:type="dxa"/>
          </w:tcPr>
          <w:p w14:paraId="525C0104" w14:textId="2A8043D9" w:rsidR="00617D00" w:rsidRPr="007E09F1" w:rsidRDefault="00944AAB">
            <w:pPr>
              <w:keepLines/>
              <w:pBdr>
                <w:top w:val="nil"/>
                <w:left w:val="nil"/>
                <w:bottom w:val="nil"/>
                <w:right w:val="nil"/>
                <w:between w:val="nil"/>
              </w:pBdr>
              <w:spacing w:after="120" w:line="240" w:lineRule="auto"/>
            </w:pPr>
            <w:r w:rsidRPr="007E09F1">
              <w:t>04/10/2024</w:t>
            </w:r>
          </w:p>
        </w:tc>
        <w:tc>
          <w:tcPr>
            <w:tcW w:w="3686" w:type="dxa"/>
          </w:tcPr>
          <w:p w14:paraId="2E9FDF81" w14:textId="77777777" w:rsidR="00617D00" w:rsidRPr="007E09F1" w:rsidRDefault="00000000">
            <w:pPr>
              <w:keepLines/>
              <w:pBdr>
                <w:top w:val="nil"/>
                <w:left w:val="nil"/>
                <w:bottom w:val="nil"/>
                <w:right w:val="nil"/>
                <w:between w:val="nil"/>
              </w:pBdr>
              <w:spacing w:after="120" w:line="240" w:lineRule="auto"/>
            </w:pPr>
            <w:r w:rsidRPr="007E09F1">
              <w:t>Architecture: Model-View-</w:t>
            </w:r>
            <w:proofErr w:type="spellStart"/>
            <w:r w:rsidRPr="007E09F1">
              <w:t>ViewModel</w:t>
            </w:r>
            <w:proofErr w:type="spellEnd"/>
            <w:r w:rsidRPr="007E09F1">
              <w:t xml:space="preserve"> (MVVM)</w:t>
            </w:r>
          </w:p>
        </w:tc>
        <w:tc>
          <w:tcPr>
            <w:tcW w:w="2835" w:type="dxa"/>
          </w:tcPr>
          <w:p w14:paraId="464E24AA" w14:textId="77777777" w:rsidR="00617D00" w:rsidRPr="007E09F1" w:rsidRDefault="00000000">
            <w:pPr>
              <w:keepLines/>
              <w:pBdr>
                <w:top w:val="nil"/>
                <w:left w:val="nil"/>
                <w:bottom w:val="nil"/>
                <w:right w:val="nil"/>
                <w:between w:val="nil"/>
              </w:pBdr>
              <w:spacing w:after="120" w:line="240" w:lineRule="auto"/>
            </w:pPr>
            <w:r w:rsidRPr="007E09F1">
              <w:t>to separate the business logic from the user interface.</w:t>
            </w:r>
          </w:p>
        </w:tc>
      </w:tr>
      <w:tr w:rsidR="00617D00" w14:paraId="2C4467E5" w14:textId="77777777">
        <w:tc>
          <w:tcPr>
            <w:tcW w:w="1242" w:type="dxa"/>
          </w:tcPr>
          <w:p w14:paraId="695B7E39" w14:textId="560CE24F" w:rsidR="00617D00" w:rsidRPr="007E09F1" w:rsidRDefault="000916E3">
            <w:pPr>
              <w:keepLines/>
              <w:pBdr>
                <w:top w:val="nil"/>
                <w:left w:val="nil"/>
                <w:bottom w:val="nil"/>
                <w:right w:val="nil"/>
                <w:between w:val="nil"/>
              </w:pBdr>
              <w:spacing w:after="120" w:line="240" w:lineRule="auto"/>
            </w:pPr>
            <w:r w:rsidRPr="007E09F1">
              <w:t>Design Decision -4</w:t>
            </w:r>
          </w:p>
        </w:tc>
        <w:tc>
          <w:tcPr>
            <w:tcW w:w="1701" w:type="dxa"/>
          </w:tcPr>
          <w:p w14:paraId="760650D5" w14:textId="4193B23F" w:rsidR="00617D00" w:rsidRPr="007E09F1" w:rsidRDefault="00944AAB">
            <w:pPr>
              <w:keepLines/>
              <w:pBdr>
                <w:top w:val="nil"/>
                <w:left w:val="nil"/>
                <w:bottom w:val="nil"/>
                <w:right w:val="nil"/>
                <w:between w:val="nil"/>
              </w:pBdr>
              <w:spacing w:after="120" w:line="240" w:lineRule="auto"/>
            </w:pPr>
            <w:r w:rsidRPr="007E09F1">
              <w:t>04/10/2024</w:t>
            </w:r>
          </w:p>
        </w:tc>
        <w:tc>
          <w:tcPr>
            <w:tcW w:w="3686" w:type="dxa"/>
          </w:tcPr>
          <w:p w14:paraId="6B57EC72" w14:textId="44A4293E" w:rsidR="00617D00" w:rsidRPr="007E09F1" w:rsidRDefault="00000000">
            <w:pPr>
              <w:keepLines/>
              <w:pBdr>
                <w:top w:val="nil"/>
                <w:left w:val="nil"/>
                <w:bottom w:val="nil"/>
                <w:right w:val="nil"/>
                <w:between w:val="nil"/>
              </w:pBdr>
              <w:spacing w:after="120" w:line="240" w:lineRule="auto"/>
            </w:pPr>
            <w:r w:rsidRPr="007E09F1">
              <w:t xml:space="preserve">User Interface Design: </w:t>
            </w:r>
            <w:r w:rsidR="00DD3776" w:rsidRPr="007E09F1">
              <w:rPr>
                <w:color w:val="0D0D0D"/>
                <w:shd w:val="clear" w:color="auto" w:fill="FFFFFF"/>
              </w:rPr>
              <w:t>Three user interfaces are included, designed to be modern, user-friendly, and intuitive.</w:t>
            </w:r>
          </w:p>
        </w:tc>
        <w:tc>
          <w:tcPr>
            <w:tcW w:w="2835" w:type="dxa"/>
          </w:tcPr>
          <w:p w14:paraId="2716AF00" w14:textId="6908261B" w:rsidR="00617D00" w:rsidRPr="007E09F1" w:rsidRDefault="00DD3776">
            <w:pPr>
              <w:keepLines/>
              <w:pBdr>
                <w:top w:val="nil"/>
                <w:left w:val="nil"/>
                <w:bottom w:val="nil"/>
                <w:right w:val="nil"/>
                <w:between w:val="nil"/>
              </w:pBdr>
              <w:spacing w:after="120" w:line="240" w:lineRule="auto"/>
            </w:pPr>
            <w:r w:rsidRPr="007E09F1">
              <w:rPr>
                <w:color w:val="0D0D0D"/>
                <w:shd w:val="clear" w:color="auto" w:fill="FFFFFF"/>
              </w:rPr>
              <w:t>To provide a seamless and pleasant user experience.</w:t>
            </w:r>
          </w:p>
        </w:tc>
      </w:tr>
      <w:tr w:rsidR="00617D00" w14:paraId="7F675C38" w14:textId="77777777">
        <w:tc>
          <w:tcPr>
            <w:tcW w:w="1242" w:type="dxa"/>
          </w:tcPr>
          <w:p w14:paraId="57528E50" w14:textId="519ABA7D" w:rsidR="00617D00" w:rsidRPr="007E09F1" w:rsidRDefault="000916E3">
            <w:pPr>
              <w:keepLines/>
              <w:pBdr>
                <w:top w:val="nil"/>
                <w:left w:val="nil"/>
                <w:bottom w:val="nil"/>
                <w:right w:val="nil"/>
                <w:between w:val="nil"/>
              </w:pBdr>
              <w:spacing w:after="120" w:line="240" w:lineRule="auto"/>
            </w:pPr>
            <w:r w:rsidRPr="007E09F1">
              <w:t>Design Decision -5</w:t>
            </w:r>
          </w:p>
        </w:tc>
        <w:tc>
          <w:tcPr>
            <w:tcW w:w="1701" w:type="dxa"/>
          </w:tcPr>
          <w:p w14:paraId="152A6FE7" w14:textId="6B049E88" w:rsidR="00617D00" w:rsidRPr="007E09F1" w:rsidRDefault="00944AAB">
            <w:pPr>
              <w:keepLines/>
              <w:pBdr>
                <w:top w:val="nil"/>
                <w:left w:val="nil"/>
                <w:bottom w:val="nil"/>
                <w:right w:val="nil"/>
                <w:between w:val="nil"/>
              </w:pBdr>
              <w:spacing w:after="120" w:line="240" w:lineRule="auto"/>
            </w:pPr>
            <w:r w:rsidRPr="007E09F1">
              <w:t xml:space="preserve"> 04/10/2024</w:t>
            </w:r>
          </w:p>
        </w:tc>
        <w:tc>
          <w:tcPr>
            <w:tcW w:w="3686" w:type="dxa"/>
          </w:tcPr>
          <w:p w14:paraId="1813A66B" w14:textId="7AAA52E3" w:rsidR="00617D00" w:rsidRPr="007E09F1" w:rsidRDefault="00000000">
            <w:pPr>
              <w:keepLines/>
              <w:pBdr>
                <w:top w:val="nil"/>
                <w:left w:val="nil"/>
                <w:bottom w:val="nil"/>
                <w:right w:val="nil"/>
                <w:between w:val="nil"/>
              </w:pBdr>
              <w:spacing w:after="120" w:line="240" w:lineRule="auto"/>
            </w:pPr>
            <w:r w:rsidRPr="007E09F1">
              <w:t xml:space="preserve">Data design: </w:t>
            </w:r>
            <w:r w:rsidR="00DD3776" w:rsidRPr="007E09F1">
              <w:rPr>
                <w:color w:val="0D0D0D"/>
                <w:shd w:val="clear" w:color="auto" w:fill="FFFFFF"/>
              </w:rPr>
              <w:t>Optimized for performance and scalability, with user information securely stored in AWS S3 and Firebase Storage.</w:t>
            </w:r>
          </w:p>
        </w:tc>
        <w:tc>
          <w:tcPr>
            <w:tcW w:w="2835" w:type="dxa"/>
          </w:tcPr>
          <w:p w14:paraId="44E424DF" w14:textId="514D549B" w:rsidR="00617D00" w:rsidRPr="007E09F1" w:rsidRDefault="00DD3776">
            <w:pPr>
              <w:keepLines/>
              <w:pBdr>
                <w:top w:val="nil"/>
                <w:left w:val="nil"/>
                <w:bottom w:val="nil"/>
                <w:right w:val="nil"/>
                <w:between w:val="nil"/>
              </w:pBdr>
              <w:spacing w:after="120" w:line="240" w:lineRule="auto"/>
            </w:pPr>
            <w:r w:rsidRPr="007E09F1">
              <w:rPr>
                <w:color w:val="0D0D0D"/>
                <w:shd w:val="clear" w:color="auto" w:fill="FFFFFF"/>
              </w:rPr>
              <w:t>To handle data efficiently and accommodate future growth.</w:t>
            </w:r>
          </w:p>
        </w:tc>
      </w:tr>
      <w:tr w:rsidR="00617D00" w14:paraId="30BB61D2" w14:textId="77777777">
        <w:tc>
          <w:tcPr>
            <w:tcW w:w="1242" w:type="dxa"/>
          </w:tcPr>
          <w:p w14:paraId="3B49CF0C" w14:textId="3B643DF0" w:rsidR="00617D00" w:rsidRPr="007E09F1" w:rsidRDefault="000916E3">
            <w:pPr>
              <w:keepLines/>
              <w:pBdr>
                <w:top w:val="nil"/>
                <w:left w:val="nil"/>
                <w:bottom w:val="nil"/>
                <w:right w:val="nil"/>
                <w:between w:val="nil"/>
              </w:pBdr>
              <w:spacing w:after="120" w:line="240" w:lineRule="auto"/>
            </w:pPr>
            <w:r w:rsidRPr="007E09F1">
              <w:t>Design Decision -6</w:t>
            </w:r>
          </w:p>
        </w:tc>
        <w:tc>
          <w:tcPr>
            <w:tcW w:w="1701" w:type="dxa"/>
          </w:tcPr>
          <w:p w14:paraId="1998DF32" w14:textId="3B01E814" w:rsidR="00617D00" w:rsidRPr="007E09F1" w:rsidRDefault="00944AAB">
            <w:pPr>
              <w:keepLines/>
              <w:pBdr>
                <w:top w:val="nil"/>
                <w:left w:val="nil"/>
                <w:bottom w:val="nil"/>
                <w:right w:val="nil"/>
                <w:between w:val="nil"/>
              </w:pBdr>
              <w:spacing w:after="120" w:line="240" w:lineRule="auto"/>
            </w:pPr>
            <w:r w:rsidRPr="007E09F1">
              <w:t>04/10/2024</w:t>
            </w:r>
          </w:p>
        </w:tc>
        <w:tc>
          <w:tcPr>
            <w:tcW w:w="3686" w:type="dxa"/>
          </w:tcPr>
          <w:p w14:paraId="18B740DB" w14:textId="06890EEA" w:rsidR="00617D00" w:rsidRPr="007E09F1" w:rsidRDefault="00C301F8">
            <w:pPr>
              <w:keepLines/>
              <w:pBdr>
                <w:top w:val="nil"/>
                <w:left w:val="nil"/>
                <w:bottom w:val="nil"/>
                <w:right w:val="nil"/>
                <w:between w:val="nil"/>
              </w:pBdr>
              <w:spacing w:after="120" w:line="240" w:lineRule="auto"/>
            </w:pPr>
            <w:r w:rsidRPr="007E09F1">
              <w:rPr>
                <w:color w:val="0D0D0D"/>
                <w:shd w:val="clear" w:color="auto" w:fill="FFFFFF"/>
              </w:rPr>
              <w:t>API Integration: Integrated with Spring Boot microservice for backend API and Flask API for face recognition.</w:t>
            </w:r>
          </w:p>
        </w:tc>
        <w:tc>
          <w:tcPr>
            <w:tcW w:w="2835" w:type="dxa"/>
          </w:tcPr>
          <w:p w14:paraId="493FD42B" w14:textId="1A774A7E" w:rsidR="00617D00" w:rsidRPr="007E09F1" w:rsidRDefault="00C301F8">
            <w:pPr>
              <w:keepLines/>
              <w:pBdr>
                <w:top w:val="nil"/>
                <w:left w:val="nil"/>
                <w:bottom w:val="nil"/>
                <w:right w:val="nil"/>
                <w:between w:val="nil"/>
              </w:pBdr>
              <w:spacing w:after="120" w:line="240" w:lineRule="auto"/>
            </w:pPr>
            <w:r w:rsidRPr="007E09F1">
              <w:rPr>
                <w:color w:val="0D0D0D"/>
                <w:shd w:val="clear" w:color="auto" w:fill="FFFFFF"/>
              </w:rPr>
              <w:t>To provide additional functionality and improve user experience.</w:t>
            </w:r>
          </w:p>
        </w:tc>
      </w:tr>
      <w:tr w:rsidR="00617D00" w14:paraId="4B314C54" w14:textId="77777777">
        <w:tc>
          <w:tcPr>
            <w:tcW w:w="1242" w:type="dxa"/>
          </w:tcPr>
          <w:p w14:paraId="1FA473DB" w14:textId="5EFA4252" w:rsidR="00617D00" w:rsidRPr="007E09F1" w:rsidRDefault="000916E3">
            <w:pPr>
              <w:keepLines/>
              <w:pBdr>
                <w:top w:val="nil"/>
                <w:left w:val="nil"/>
                <w:bottom w:val="nil"/>
                <w:right w:val="nil"/>
                <w:between w:val="nil"/>
              </w:pBdr>
              <w:spacing w:after="120" w:line="240" w:lineRule="auto"/>
            </w:pPr>
            <w:r w:rsidRPr="007E09F1">
              <w:lastRenderedPageBreak/>
              <w:t>Design Decision -7</w:t>
            </w:r>
          </w:p>
        </w:tc>
        <w:tc>
          <w:tcPr>
            <w:tcW w:w="1701" w:type="dxa"/>
          </w:tcPr>
          <w:p w14:paraId="02FD65BD" w14:textId="1E4300D2" w:rsidR="00617D00" w:rsidRPr="007E09F1" w:rsidRDefault="00944AAB">
            <w:pPr>
              <w:keepLines/>
              <w:pBdr>
                <w:top w:val="nil"/>
                <w:left w:val="nil"/>
                <w:bottom w:val="nil"/>
                <w:right w:val="nil"/>
                <w:between w:val="nil"/>
              </w:pBdr>
              <w:spacing w:after="120" w:line="240" w:lineRule="auto"/>
            </w:pPr>
            <w:r w:rsidRPr="007E09F1">
              <w:t>04/10/2024</w:t>
            </w:r>
          </w:p>
        </w:tc>
        <w:tc>
          <w:tcPr>
            <w:tcW w:w="3686" w:type="dxa"/>
          </w:tcPr>
          <w:p w14:paraId="4E34BA95" w14:textId="70242C4D" w:rsidR="00617D00" w:rsidRPr="007E09F1" w:rsidRDefault="00C301F8">
            <w:pPr>
              <w:keepLines/>
              <w:pBdr>
                <w:top w:val="nil"/>
                <w:left w:val="nil"/>
                <w:bottom w:val="nil"/>
                <w:right w:val="nil"/>
                <w:between w:val="nil"/>
              </w:pBdr>
              <w:spacing w:after="120" w:line="240" w:lineRule="auto"/>
            </w:pPr>
            <w:r w:rsidRPr="007E09F1">
              <w:rPr>
                <w:color w:val="0D0D0D"/>
                <w:shd w:val="clear" w:color="auto" w:fill="FFFFFF"/>
              </w:rPr>
              <w:t>Security: Provides multiple layers of security, including encryption of sensitive data and secure authentication methods.</w:t>
            </w:r>
          </w:p>
        </w:tc>
        <w:tc>
          <w:tcPr>
            <w:tcW w:w="2835" w:type="dxa"/>
          </w:tcPr>
          <w:p w14:paraId="57E6C570" w14:textId="15C982D4" w:rsidR="00617D00" w:rsidRPr="007E09F1" w:rsidRDefault="00C301F8">
            <w:pPr>
              <w:keepLines/>
              <w:pBdr>
                <w:top w:val="nil"/>
                <w:left w:val="nil"/>
                <w:bottom w:val="nil"/>
                <w:right w:val="nil"/>
                <w:between w:val="nil"/>
              </w:pBdr>
              <w:spacing w:after="120" w:line="240" w:lineRule="auto"/>
            </w:pPr>
            <w:r w:rsidRPr="007E09F1">
              <w:rPr>
                <w:color w:val="0D0D0D"/>
                <w:shd w:val="clear" w:color="auto" w:fill="FFFFFF"/>
              </w:rPr>
              <w:t>To protect user data and prevent unauthorized access.</w:t>
            </w:r>
          </w:p>
        </w:tc>
      </w:tr>
      <w:tr w:rsidR="00617D00" w14:paraId="04BA4F05" w14:textId="77777777">
        <w:tc>
          <w:tcPr>
            <w:tcW w:w="1242" w:type="dxa"/>
          </w:tcPr>
          <w:p w14:paraId="3D4A08E9" w14:textId="41D8B95A" w:rsidR="00617D00" w:rsidRPr="007E09F1" w:rsidRDefault="000916E3">
            <w:pPr>
              <w:keepLines/>
              <w:pBdr>
                <w:top w:val="nil"/>
                <w:left w:val="nil"/>
                <w:bottom w:val="nil"/>
                <w:right w:val="nil"/>
                <w:between w:val="nil"/>
              </w:pBdr>
              <w:spacing w:after="120" w:line="240" w:lineRule="auto"/>
            </w:pPr>
            <w:r w:rsidRPr="007E09F1">
              <w:t>Design Decision -8</w:t>
            </w:r>
          </w:p>
        </w:tc>
        <w:tc>
          <w:tcPr>
            <w:tcW w:w="1701" w:type="dxa"/>
          </w:tcPr>
          <w:p w14:paraId="5C4496AE" w14:textId="43A59F31" w:rsidR="00617D00" w:rsidRPr="007E09F1" w:rsidRDefault="00944AAB">
            <w:pPr>
              <w:keepLines/>
              <w:pBdr>
                <w:top w:val="nil"/>
                <w:left w:val="nil"/>
                <w:bottom w:val="nil"/>
                <w:right w:val="nil"/>
                <w:between w:val="nil"/>
              </w:pBdr>
              <w:spacing w:after="120" w:line="240" w:lineRule="auto"/>
            </w:pPr>
            <w:r w:rsidRPr="007E09F1">
              <w:t>04/10/2024</w:t>
            </w:r>
          </w:p>
        </w:tc>
        <w:tc>
          <w:tcPr>
            <w:tcW w:w="3686" w:type="dxa"/>
          </w:tcPr>
          <w:p w14:paraId="4E55685A" w14:textId="229856DE" w:rsidR="00617D00" w:rsidRPr="007E09F1" w:rsidRDefault="00000000">
            <w:pPr>
              <w:keepLines/>
              <w:pBdr>
                <w:top w:val="nil"/>
                <w:left w:val="nil"/>
                <w:bottom w:val="nil"/>
                <w:right w:val="nil"/>
                <w:between w:val="nil"/>
              </w:pBdr>
              <w:spacing w:after="120" w:line="240" w:lineRule="auto"/>
            </w:pPr>
            <w:r w:rsidRPr="007E09F1">
              <w:t xml:space="preserve">Mobile Optimization: </w:t>
            </w:r>
            <w:r w:rsidR="00C301F8" w:rsidRPr="007E09F1">
              <w:rPr>
                <w:color w:val="0D0D0D"/>
                <w:shd w:val="clear" w:color="auto" w:fill="FFFFFF"/>
              </w:rPr>
              <w:t>Optimized for mobile devices with a responsive design.</w:t>
            </w:r>
          </w:p>
        </w:tc>
        <w:tc>
          <w:tcPr>
            <w:tcW w:w="2835" w:type="dxa"/>
          </w:tcPr>
          <w:p w14:paraId="3D91280D" w14:textId="3A8DA04F" w:rsidR="00617D00" w:rsidRPr="007E09F1" w:rsidRDefault="00C301F8">
            <w:pPr>
              <w:keepLines/>
              <w:spacing w:after="120"/>
            </w:pPr>
            <w:r w:rsidRPr="007E09F1">
              <w:rPr>
                <w:color w:val="0D0D0D"/>
                <w:shd w:val="clear" w:color="auto" w:fill="FFFFFF"/>
              </w:rPr>
              <w:t>To ensure that the application looks and works well on a variety of mobile devices</w:t>
            </w:r>
          </w:p>
        </w:tc>
      </w:tr>
    </w:tbl>
    <w:p w14:paraId="7A76338D" w14:textId="77777777" w:rsidR="00617D00" w:rsidRDefault="00617D00">
      <w:pPr>
        <w:keepLines/>
        <w:pBdr>
          <w:top w:val="nil"/>
          <w:left w:val="nil"/>
          <w:bottom w:val="nil"/>
          <w:right w:val="nil"/>
          <w:between w:val="nil"/>
        </w:pBdr>
        <w:spacing w:after="120" w:line="240" w:lineRule="auto"/>
      </w:pPr>
    </w:p>
    <w:p w14:paraId="23A4A608" w14:textId="77777777" w:rsidR="00617D00" w:rsidRDefault="00000000">
      <w:pPr>
        <w:pStyle w:val="Heading2"/>
        <w:numPr>
          <w:ilvl w:val="1"/>
          <w:numId w:val="9"/>
        </w:numPr>
      </w:pPr>
      <w:bookmarkStart w:id="8" w:name="_Toc164719253"/>
      <w:r>
        <w:t>System Design Constraints</w:t>
      </w:r>
      <w:bookmarkEnd w:id="8"/>
    </w:p>
    <w:p w14:paraId="7E82337B" w14:textId="77777777" w:rsidR="00617D00" w:rsidRDefault="00617D00">
      <w:pPr>
        <w:widowControl/>
        <w:pBdr>
          <w:top w:val="nil"/>
          <w:left w:val="nil"/>
          <w:bottom w:val="nil"/>
          <w:right w:val="nil"/>
          <w:between w:val="nil"/>
        </w:pBdr>
        <w:tabs>
          <w:tab w:val="left" w:pos="540"/>
          <w:tab w:val="left" w:pos="1260"/>
        </w:tabs>
        <w:spacing w:after="120" w:line="240" w:lineRule="auto"/>
        <w:jc w:val="both"/>
        <w:rPr>
          <w:i/>
          <w:color w:val="0000FF"/>
        </w:rPr>
      </w:pPr>
    </w:p>
    <w:tbl>
      <w:tblPr>
        <w:tblW w:w="9465"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15" w:type="dxa"/>
          <w:right w:w="115" w:type="dxa"/>
        </w:tblCellMar>
        <w:tblLook w:val="0000" w:firstRow="0" w:lastRow="0" w:firstColumn="0" w:lastColumn="0" w:noHBand="0" w:noVBand="0"/>
      </w:tblPr>
      <w:tblGrid>
        <w:gridCol w:w="1245"/>
        <w:gridCol w:w="1695"/>
        <w:gridCol w:w="3060"/>
        <w:gridCol w:w="3465"/>
      </w:tblGrid>
      <w:tr w:rsidR="00617D00" w14:paraId="38C7E943" w14:textId="77777777">
        <w:tc>
          <w:tcPr>
            <w:tcW w:w="1245" w:type="dxa"/>
          </w:tcPr>
          <w:p w14:paraId="63FDE6D3" w14:textId="77777777" w:rsidR="00617D00" w:rsidRPr="007E09F1" w:rsidRDefault="00000000">
            <w:pPr>
              <w:keepLines/>
              <w:pBdr>
                <w:top w:val="nil"/>
                <w:left w:val="nil"/>
                <w:bottom w:val="nil"/>
                <w:right w:val="nil"/>
                <w:between w:val="nil"/>
              </w:pBdr>
              <w:spacing w:after="120" w:line="240" w:lineRule="auto"/>
              <w:jc w:val="center"/>
              <w:rPr>
                <w:b/>
                <w:color w:val="000000"/>
              </w:rPr>
            </w:pPr>
            <w:r w:rsidRPr="007E09F1">
              <w:rPr>
                <w:b/>
                <w:color w:val="000000"/>
              </w:rPr>
              <w:t>System Design Constraint ID</w:t>
            </w:r>
          </w:p>
        </w:tc>
        <w:tc>
          <w:tcPr>
            <w:tcW w:w="1695" w:type="dxa"/>
          </w:tcPr>
          <w:p w14:paraId="1E8D1149" w14:textId="77777777" w:rsidR="00617D00" w:rsidRPr="007E09F1" w:rsidRDefault="00000000">
            <w:pPr>
              <w:keepLines/>
              <w:pBdr>
                <w:top w:val="nil"/>
                <w:left w:val="nil"/>
                <w:bottom w:val="nil"/>
                <w:right w:val="nil"/>
                <w:between w:val="nil"/>
              </w:pBdr>
              <w:spacing w:after="120" w:line="240" w:lineRule="auto"/>
              <w:jc w:val="center"/>
              <w:rPr>
                <w:b/>
                <w:color w:val="000000"/>
              </w:rPr>
            </w:pPr>
            <w:r w:rsidRPr="007E09F1">
              <w:rPr>
                <w:b/>
                <w:color w:val="000000"/>
              </w:rPr>
              <w:t>Date</w:t>
            </w:r>
          </w:p>
        </w:tc>
        <w:tc>
          <w:tcPr>
            <w:tcW w:w="3060" w:type="dxa"/>
          </w:tcPr>
          <w:p w14:paraId="24DCCED3" w14:textId="77777777" w:rsidR="00617D00" w:rsidRPr="007E09F1" w:rsidRDefault="00000000">
            <w:pPr>
              <w:keepLines/>
              <w:pBdr>
                <w:top w:val="nil"/>
                <w:left w:val="nil"/>
                <w:bottom w:val="nil"/>
                <w:right w:val="nil"/>
                <w:between w:val="nil"/>
              </w:pBdr>
              <w:spacing w:after="120" w:line="240" w:lineRule="auto"/>
              <w:jc w:val="center"/>
              <w:rPr>
                <w:b/>
                <w:color w:val="000000"/>
              </w:rPr>
            </w:pPr>
            <w:r w:rsidRPr="007E09F1">
              <w:rPr>
                <w:b/>
                <w:color w:val="000000"/>
              </w:rPr>
              <w:t>Constraint</w:t>
            </w:r>
          </w:p>
        </w:tc>
        <w:tc>
          <w:tcPr>
            <w:tcW w:w="3465" w:type="dxa"/>
          </w:tcPr>
          <w:p w14:paraId="45F73C0F" w14:textId="77777777" w:rsidR="00617D00" w:rsidRPr="007E09F1" w:rsidRDefault="00000000">
            <w:pPr>
              <w:keepLines/>
              <w:pBdr>
                <w:top w:val="nil"/>
                <w:left w:val="nil"/>
                <w:bottom w:val="nil"/>
                <w:right w:val="nil"/>
                <w:between w:val="nil"/>
              </w:pBdr>
              <w:spacing w:after="120" w:line="240" w:lineRule="auto"/>
              <w:jc w:val="center"/>
              <w:rPr>
                <w:b/>
                <w:color w:val="000000"/>
              </w:rPr>
            </w:pPr>
            <w:r w:rsidRPr="007E09F1">
              <w:rPr>
                <w:b/>
                <w:color w:val="000000"/>
              </w:rPr>
              <w:t>Reason</w:t>
            </w:r>
          </w:p>
        </w:tc>
      </w:tr>
      <w:tr w:rsidR="004A7B16" w14:paraId="5A456C8D" w14:textId="77777777">
        <w:tc>
          <w:tcPr>
            <w:tcW w:w="1245" w:type="dxa"/>
          </w:tcPr>
          <w:p w14:paraId="684C72B3" w14:textId="5DE247BE" w:rsidR="004A7B16" w:rsidRPr="007E09F1" w:rsidRDefault="000916E3" w:rsidP="004A7B16">
            <w:pPr>
              <w:keepLines/>
              <w:pBdr>
                <w:top w:val="nil"/>
                <w:left w:val="nil"/>
                <w:bottom w:val="nil"/>
                <w:right w:val="nil"/>
                <w:between w:val="nil"/>
              </w:pBdr>
              <w:spacing w:after="120" w:line="240" w:lineRule="auto"/>
              <w:rPr>
                <w:color w:val="000000"/>
              </w:rPr>
            </w:pPr>
            <w:r w:rsidRPr="000916E3">
              <w:rPr>
                <w:bCs/>
                <w:color w:val="000000"/>
              </w:rPr>
              <w:t>Design Constraint</w:t>
            </w:r>
            <w:r w:rsidRPr="007E09F1">
              <w:rPr>
                <w:b/>
                <w:color w:val="000000"/>
              </w:rPr>
              <w:t xml:space="preserve"> </w:t>
            </w:r>
            <w:r w:rsidR="004A7B16" w:rsidRPr="007E09F1">
              <w:rPr>
                <w:color w:val="000000"/>
              </w:rPr>
              <w:t>-1</w:t>
            </w:r>
          </w:p>
        </w:tc>
        <w:tc>
          <w:tcPr>
            <w:tcW w:w="1695" w:type="dxa"/>
          </w:tcPr>
          <w:p w14:paraId="57D9222E" w14:textId="0F5404B3" w:rsidR="004A7B16" w:rsidRPr="007E09F1" w:rsidRDefault="004A7B16" w:rsidP="004A7B16">
            <w:pPr>
              <w:keepLines/>
              <w:pBdr>
                <w:top w:val="nil"/>
                <w:left w:val="nil"/>
                <w:bottom w:val="nil"/>
                <w:right w:val="nil"/>
                <w:between w:val="nil"/>
              </w:pBdr>
              <w:spacing w:after="120" w:line="240" w:lineRule="auto"/>
              <w:rPr>
                <w:color w:val="000000"/>
              </w:rPr>
            </w:pPr>
            <w:r w:rsidRPr="007E09F1">
              <w:t>04/12/2024</w:t>
            </w:r>
          </w:p>
        </w:tc>
        <w:tc>
          <w:tcPr>
            <w:tcW w:w="3060" w:type="dxa"/>
          </w:tcPr>
          <w:p w14:paraId="400120CB" w14:textId="02328855" w:rsidR="004A7B16" w:rsidRPr="007E09F1" w:rsidRDefault="004A7B16" w:rsidP="004A7B16">
            <w:pPr>
              <w:keepLines/>
              <w:pBdr>
                <w:top w:val="nil"/>
                <w:left w:val="nil"/>
                <w:bottom w:val="nil"/>
                <w:right w:val="nil"/>
                <w:between w:val="nil"/>
              </w:pBdr>
              <w:spacing w:after="120" w:line="240" w:lineRule="auto"/>
              <w:rPr>
                <w:color w:val="000000"/>
              </w:rPr>
            </w:pPr>
            <w:r w:rsidRPr="007E09F1">
              <w:t>Device Compatibility</w:t>
            </w:r>
          </w:p>
        </w:tc>
        <w:tc>
          <w:tcPr>
            <w:tcW w:w="3465" w:type="dxa"/>
          </w:tcPr>
          <w:p w14:paraId="0653DCAC" w14:textId="4E6EEC23" w:rsidR="004A7B16" w:rsidRPr="007E09F1" w:rsidRDefault="004A7B16" w:rsidP="004A7B16">
            <w:pPr>
              <w:keepLines/>
              <w:spacing w:after="120"/>
            </w:pPr>
            <w:r w:rsidRPr="007E09F1">
              <w:t>Ensure compatibility across a diverse range of Android devices. Android devices exhibit differences in screen sizes, processing capabilities, and memory capacities, necessitating compatibility considerations to ensure optimal performance across various devices.</w:t>
            </w:r>
          </w:p>
        </w:tc>
      </w:tr>
      <w:tr w:rsidR="004A7B16" w14:paraId="0CD70184" w14:textId="77777777">
        <w:tc>
          <w:tcPr>
            <w:tcW w:w="1245" w:type="dxa"/>
          </w:tcPr>
          <w:p w14:paraId="346254A9" w14:textId="5FE772F2" w:rsidR="004A7B16" w:rsidRPr="007E09F1" w:rsidRDefault="000916E3" w:rsidP="004A7B16">
            <w:pPr>
              <w:keepLines/>
              <w:pBdr>
                <w:top w:val="nil"/>
                <w:left w:val="nil"/>
                <w:bottom w:val="nil"/>
                <w:right w:val="nil"/>
                <w:between w:val="nil"/>
              </w:pBdr>
              <w:spacing w:after="120" w:line="240" w:lineRule="auto"/>
              <w:rPr>
                <w:color w:val="000000"/>
              </w:rPr>
            </w:pPr>
            <w:r w:rsidRPr="000916E3">
              <w:rPr>
                <w:bCs/>
                <w:color w:val="000000"/>
              </w:rPr>
              <w:t>Design Constraint</w:t>
            </w:r>
            <w:r w:rsidRPr="007E09F1">
              <w:rPr>
                <w:b/>
                <w:color w:val="000000"/>
              </w:rPr>
              <w:t xml:space="preserve"> </w:t>
            </w:r>
            <w:r w:rsidR="004A7B16" w:rsidRPr="007E09F1">
              <w:rPr>
                <w:color w:val="000000"/>
              </w:rPr>
              <w:t>-2</w:t>
            </w:r>
          </w:p>
        </w:tc>
        <w:tc>
          <w:tcPr>
            <w:tcW w:w="1695" w:type="dxa"/>
          </w:tcPr>
          <w:p w14:paraId="3B569F67" w14:textId="174BC0BC" w:rsidR="004A7B16" w:rsidRPr="007E09F1" w:rsidRDefault="004A7B16" w:rsidP="004A7B16">
            <w:pPr>
              <w:keepLines/>
              <w:spacing w:after="120"/>
              <w:rPr>
                <w:color w:val="000000"/>
              </w:rPr>
            </w:pPr>
            <w:r w:rsidRPr="007E09F1">
              <w:t>04/12/2024</w:t>
            </w:r>
          </w:p>
        </w:tc>
        <w:tc>
          <w:tcPr>
            <w:tcW w:w="3060" w:type="dxa"/>
          </w:tcPr>
          <w:p w14:paraId="052DFB41" w14:textId="77777777" w:rsidR="004A7B16" w:rsidRPr="007E09F1" w:rsidRDefault="004A7B16" w:rsidP="004A7B16">
            <w:pPr>
              <w:keepLines/>
              <w:pBdr>
                <w:top w:val="nil"/>
                <w:left w:val="nil"/>
                <w:bottom w:val="nil"/>
                <w:right w:val="nil"/>
                <w:between w:val="nil"/>
              </w:pBdr>
              <w:spacing w:after="120" w:line="240" w:lineRule="auto"/>
              <w:rPr>
                <w:color w:val="000000"/>
              </w:rPr>
            </w:pPr>
            <w:r w:rsidRPr="007E09F1">
              <w:t>Network Connectivity</w:t>
            </w:r>
          </w:p>
        </w:tc>
        <w:tc>
          <w:tcPr>
            <w:tcW w:w="3465" w:type="dxa"/>
          </w:tcPr>
          <w:p w14:paraId="500C8F01" w14:textId="1B34235F" w:rsidR="004A7B16" w:rsidRPr="007E09F1" w:rsidRDefault="004A7B16" w:rsidP="004A7B16">
            <w:pPr>
              <w:keepLines/>
              <w:pBdr>
                <w:top w:val="nil"/>
                <w:left w:val="nil"/>
                <w:bottom w:val="nil"/>
                <w:right w:val="nil"/>
                <w:between w:val="nil"/>
              </w:pBdr>
              <w:spacing w:after="120" w:line="240" w:lineRule="auto"/>
              <w:rPr>
                <w:color w:val="000000"/>
              </w:rPr>
            </w:pPr>
            <w:r w:rsidRPr="007E09F1">
              <w:rPr>
                <w:color w:val="000000"/>
              </w:rPr>
              <w:t>Ensure functionality under varying network conditions, including Wi-Fi. The application must operate seamlessly across different network environments to ensure uninterrupted access and functionality for users regardless of their network connection type.</w:t>
            </w:r>
          </w:p>
        </w:tc>
      </w:tr>
      <w:tr w:rsidR="004A7B16" w14:paraId="7BD6CF56" w14:textId="77777777">
        <w:tc>
          <w:tcPr>
            <w:tcW w:w="1245" w:type="dxa"/>
          </w:tcPr>
          <w:p w14:paraId="30EA65D4" w14:textId="304C1D6F" w:rsidR="004A7B16" w:rsidRPr="007E09F1" w:rsidRDefault="000916E3" w:rsidP="004A7B16">
            <w:pPr>
              <w:keepLines/>
              <w:pBdr>
                <w:top w:val="nil"/>
                <w:left w:val="nil"/>
                <w:bottom w:val="nil"/>
                <w:right w:val="nil"/>
                <w:between w:val="nil"/>
              </w:pBdr>
              <w:spacing w:after="120" w:line="240" w:lineRule="auto"/>
              <w:rPr>
                <w:color w:val="000000"/>
              </w:rPr>
            </w:pPr>
            <w:r w:rsidRPr="000916E3">
              <w:rPr>
                <w:bCs/>
                <w:color w:val="000000"/>
              </w:rPr>
              <w:t>Design Constraint</w:t>
            </w:r>
            <w:r w:rsidRPr="007E09F1">
              <w:rPr>
                <w:b/>
                <w:color w:val="000000"/>
              </w:rPr>
              <w:t xml:space="preserve"> </w:t>
            </w:r>
            <w:r w:rsidR="004A7B16" w:rsidRPr="007E09F1">
              <w:t>-</w:t>
            </w:r>
            <w:r>
              <w:t>3</w:t>
            </w:r>
          </w:p>
        </w:tc>
        <w:tc>
          <w:tcPr>
            <w:tcW w:w="1695" w:type="dxa"/>
          </w:tcPr>
          <w:p w14:paraId="2B5130FC" w14:textId="5D40B2C5" w:rsidR="004A7B16" w:rsidRPr="007E09F1" w:rsidRDefault="004A7B16" w:rsidP="004A7B16">
            <w:pPr>
              <w:keepLines/>
              <w:spacing w:after="120"/>
              <w:rPr>
                <w:color w:val="000000"/>
              </w:rPr>
            </w:pPr>
            <w:r w:rsidRPr="007E09F1">
              <w:t>04/12/2024</w:t>
            </w:r>
          </w:p>
        </w:tc>
        <w:tc>
          <w:tcPr>
            <w:tcW w:w="3060" w:type="dxa"/>
          </w:tcPr>
          <w:p w14:paraId="64D10B83" w14:textId="77777777" w:rsidR="004A7B16" w:rsidRPr="007E09F1" w:rsidRDefault="004A7B16" w:rsidP="004A7B16">
            <w:pPr>
              <w:keepLines/>
              <w:pBdr>
                <w:top w:val="nil"/>
                <w:left w:val="nil"/>
                <w:bottom w:val="nil"/>
                <w:right w:val="nil"/>
                <w:between w:val="nil"/>
              </w:pBdr>
              <w:spacing w:after="120" w:line="240" w:lineRule="auto"/>
              <w:rPr>
                <w:color w:val="000000"/>
              </w:rPr>
            </w:pPr>
            <w:r w:rsidRPr="007E09F1">
              <w:t>Data Protection</w:t>
            </w:r>
          </w:p>
        </w:tc>
        <w:tc>
          <w:tcPr>
            <w:tcW w:w="3465" w:type="dxa"/>
          </w:tcPr>
          <w:p w14:paraId="42B383DF" w14:textId="35F3B490" w:rsidR="004A7B16" w:rsidRPr="007E09F1" w:rsidRDefault="004A7B16" w:rsidP="004A7B16">
            <w:pPr>
              <w:keepLines/>
              <w:pBdr>
                <w:top w:val="nil"/>
                <w:left w:val="nil"/>
                <w:bottom w:val="nil"/>
                <w:right w:val="nil"/>
                <w:between w:val="nil"/>
              </w:pBdr>
              <w:spacing w:after="120" w:line="240" w:lineRule="auto"/>
              <w:rPr>
                <w:color w:val="000000"/>
              </w:rPr>
            </w:pPr>
            <w:r w:rsidRPr="007E09F1">
              <w:rPr>
                <w:color w:val="000000"/>
              </w:rPr>
              <w:t>Implement robust measures to safeguard user data, including facial recognition data, from unauthorized access. To uphold user privacy and security, it is imperative to implement stringent data protection mechanisms to prevent unauthorized access to sensitive information such as facial recognition data and user profiles.</w:t>
            </w:r>
          </w:p>
        </w:tc>
      </w:tr>
    </w:tbl>
    <w:p w14:paraId="7ADD0176" w14:textId="77777777" w:rsidR="00617D00" w:rsidRDefault="00617D00">
      <w:pPr>
        <w:keepLines/>
        <w:pBdr>
          <w:top w:val="nil"/>
          <w:left w:val="nil"/>
          <w:bottom w:val="nil"/>
          <w:right w:val="nil"/>
          <w:between w:val="nil"/>
        </w:pBdr>
        <w:spacing w:after="120" w:line="240" w:lineRule="auto"/>
        <w:ind w:left="720"/>
      </w:pPr>
    </w:p>
    <w:p w14:paraId="0B8E0960" w14:textId="77777777" w:rsidR="00617D00" w:rsidRDefault="00617D00">
      <w:pPr>
        <w:keepLines/>
        <w:pBdr>
          <w:top w:val="nil"/>
          <w:left w:val="nil"/>
          <w:bottom w:val="nil"/>
          <w:right w:val="nil"/>
          <w:between w:val="nil"/>
        </w:pBdr>
        <w:spacing w:after="120" w:line="240" w:lineRule="auto"/>
        <w:ind w:left="720"/>
      </w:pPr>
    </w:p>
    <w:p w14:paraId="630A64F1" w14:textId="77777777" w:rsidR="00617D00" w:rsidRDefault="00000000">
      <w:pPr>
        <w:pStyle w:val="Heading1"/>
        <w:numPr>
          <w:ilvl w:val="0"/>
          <w:numId w:val="9"/>
        </w:numPr>
      </w:pPr>
      <w:bookmarkStart w:id="9" w:name="_Toc164719254"/>
      <w:r>
        <w:t>Software Architectural Design</w:t>
      </w:r>
      <w:bookmarkEnd w:id="9"/>
    </w:p>
    <w:p w14:paraId="20CF4CD1" w14:textId="1ACB13A5" w:rsidR="00617D00" w:rsidRDefault="00000000">
      <w:pPr>
        <w:keepLines/>
        <w:pBdr>
          <w:top w:val="nil"/>
          <w:left w:val="nil"/>
          <w:bottom w:val="nil"/>
          <w:right w:val="nil"/>
          <w:between w:val="nil"/>
        </w:pBdr>
        <w:spacing w:after="120" w:line="240" w:lineRule="auto"/>
        <w:rPr>
          <w:color w:val="000000"/>
        </w:rPr>
      </w:pPr>
      <w:r w:rsidRPr="007E09F1">
        <w:rPr>
          <w:color w:val="000000"/>
        </w:rPr>
        <w:t>The</w:t>
      </w:r>
      <w:r w:rsidR="00DF0C58" w:rsidRPr="007E09F1">
        <w:rPr>
          <w:color w:val="000000"/>
        </w:rPr>
        <w:t xml:space="preserve"> software architectural design of the Blink ID application is delineated in this section.</w:t>
      </w:r>
    </w:p>
    <w:p w14:paraId="53EACFAC" w14:textId="77777777" w:rsidR="00927EEC" w:rsidRDefault="00927EEC">
      <w:pPr>
        <w:keepLines/>
        <w:pBdr>
          <w:top w:val="nil"/>
          <w:left w:val="nil"/>
          <w:bottom w:val="nil"/>
          <w:right w:val="nil"/>
          <w:between w:val="nil"/>
        </w:pBdr>
        <w:spacing w:after="120" w:line="240" w:lineRule="auto"/>
        <w:rPr>
          <w:color w:val="000000"/>
        </w:rPr>
      </w:pPr>
    </w:p>
    <w:p w14:paraId="6241F222" w14:textId="77777777" w:rsidR="00927EEC" w:rsidRPr="007E09F1" w:rsidRDefault="00927EEC">
      <w:pPr>
        <w:keepLines/>
        <w:pBdr>
          <w:top w:val="nil"/>
          <w:left w:val="nil"/>
          <w:bottom w:val="nil"/>
          <w:right w:val="nil"/>
          <w:between w:val="nil"/>
        </w:pBdr>
        <w:spacing w:after="120" w:line="240" w:lineRule="auto"/>
        <w:rPr>
          <w:color w:val="000000"/>
        </w:rPr>
      </w:pPr>
    </w:p>
    <w:p w14:paraId="4BC2AA8B" w14:textId="77777777" w:rsidR="00617D00" w:rsidRDefault="00000000">
      <w:pPr>
        <w:pStyle w:val="Heading1"/>
        <w:numPr>
          <w:ilvl w:val="0"/>
          <w:numId w:val="9"/>
        </w:numPr>
      </w:pPr>
      <w:bookmarkStart w:id="10" w:name="_Toc164719255"/>
      <w:r>
        <w:lastRenderedPageBreak/>
        <w:t>Software Design - Modules/Classes</w:t>
      </w:r>
      <w:bookmarkEnd w:id="10"/>
    </w:p>
    <w:p w14:paraId="06156E51" w14:textId="77777777" w:rsidR="00617D00" w:rsidRDefault="00617D00">
      <w:pPr>
        <w:widowControl/>
        <w:pBdr>
          <w:top w:val="nil"/>
          <w:left w:val="nil"/>
          <w:bottom w:val="nil"/>
          <w:right w:val="nil"/>
          <w:between w:val="nil"/>
        </w:pBdr>
        <w:tabs>
          <w:tab w:val="left" w:pos="540"/>
          <w:tab w:val="left" w:pos="1260"/>
        </w:tabs>
        <w:spacing w:after="120" w:line="240" w:lineRule="auto"/>
        <w:jc w:val="both"/>
        <w:rPr>
          <w:i/>
          <w:color w:val="0000FF"/>
        </w:rPr>
      </w:pPr>
    </w:p>
    <w:tbl>
      <w:tblPr>
        <w:tblW w:w="9464"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15" w:type="dxa"/>
          <w:right w:w="115" w:type="dxa"/>
        </w:tblCellMar>
        <w:tblLook w:val="0000" w:firstRow="0" w:lastRow="0" w:firstColumn="0" w:lastColumn="0" w:noHBand="0" w:noVBand="0"/>
      </w:tblPr>
      <w:tblGrid>
        <w:gridCol w:w="1526"/>
        <w:gridCol w:w="1417"/>
        <w:gridCol w:w="6521"/>
      </w:tblGrid>
      <w:tr w:rsidR="00617D00" w14:paraId="27EBE215" w14:textId="77777777">
        <w:tc>
          <w:tcPr>
            <w:tcW w:w="1526" w:type="dxa"/>
          </w:tcPr>
          <w:p w14:paraId="7F35C867" w14:textId="77777777" w:rsidR="00617D00" w:rsidRPr="007E09F1" w:rsidRDefault="00000000">
            <w:pPr>
              <w:keepLines/>
              <w:pBdr>
                <w:top w:val="nil"/>
                <w:left w:val="nil"/>
                <w:bottom w:val="nil"/>
                <w:right w:val="nil"/>
                <w:between w:val="nil"/>
              </w:pBdr>
              <w:spacing w:after="120" w:line="240" w:lineRule="auto"/>
              <w:jc w:val="center"/>
              <w:rPr>
                <w:b/>
                <w:color w:val="000000"/>
              </w:rPr>
            </w:pPr>
            <w:r w:rsidRPr="007E09F1">
              <w:rPr>
                <w:b/>
                <w:color w:val="000000"/>
              </w:rPr>
              <w:t>Module/Class Name</w:t>
            </w:r>
          </w:p>
        </w:tc>
        <w:tc>
          <w:tcPr>
            <w:tcW w:w="1417" w:type="dxa"/>
          </w:tcPr>
          <w:p w14:paraId="4D561359" w14:textId="77777777" w:rsidR="00617D00" w:rsidRPr="007E09F1" w:rsidRDefault="00000000">
            <w:pPr>
              <w:keepLines/>
              <w:pBdr>
                <w:top w:val="nil"/>
                <w:left w:val="nil"/>
                <w:bottom w:val="nil"/>
                <w:right w:val="nil"/>
                <w:between w:val="nil"/>
              </w:pBdr>
              <w:spacing w:after="120" w:line="240" w:lineRule="auto"/>
              <w:jc w:val="center"/>
              <w:rPr>
                <w:b/>
                <w:color w:val="000000"/>
              </w:rPr>
            </w:pPr>
            <w:r w:rsidRPr="007E09F1">
              <w:rPr>
                <w:b/>
                <w:color w:val="000000"/>
              </w:rPr>
              <w:t>Module Short Name (If there is one)</w:t>
            </w:r>
          </w:p>
        </w:tc>
        <w:tc>
          <w:tcPr>
            <w:tcW w:w="6521" w:type="dxa"/>
          </w:tcPr>
          <w:p w14:paraId="7A3127F4" w14:textId="77777777" w:rsidR="00617D00" w:rsidRPr="007E09F1" w:rsidRDefault="00000000">
            <w:pPr>
              <w:keepLines/>
              <w:pBdr>
                <w:top w:val="nil"/>
                <w:left w:val="nil"/>
                <w:bottom w:val="nil"/>
                <w:right w:val="nil"/>
                <w:between w:val="nil"/>
              </w:pBdr>
              <w:spacing w:after="120" w:line="240" w:lineRule="auto"/>
              <w:jc w:val="center"/>
              <w:rPr>
                <w:b/>
                <w:color w:val="000000"/>
              </w:rPr>
            </w:pPr>
            <w:r w:rsidRPr="007E09F1">
              <w:rPr>
                <w:b/>
                <w:color w:val="000000"/>
              </w:rPr>
              <w:t>Short Description of the Module/Class</w:t>
            </w:r>
          </w:p>
          <w:p w14:paraId="4AD6A7B0" w14:textId="77777777" w:rsidR="00617D00" w:rsidRPr="007E09F1" w:rsidRDefault="00617D00">
            <w:pPr>
              <w:keepLines/>
              <w:pBdr>
                <w:top w:val="nil"/>
                <w:left w:val="nil"/>
                <w:bottom w:val="nil"/>
                <w:right w:val="nil"/>
                <w:between w:val="nil"/>
              </w:pBdr>
              <w:spacing w:after="120" w:line="240" w:lineRule="auto"/>
              <w:jc w:val="center"/>
              <w:rPr>
                <w:b/>
                <w:color w:val="000000"/>
              </w:rPr>
            </w:pPr>
          </w:p>
        </w:tc>
      </w:tr>
      <w:tr w:rsidR="00617D00" w14:paraId="56B7DCE1" w14:textId="77777777">
        <w:tc>
          <w:tcPr>
            <w:tcW w:w="1526" w:type="dxa"/>
          </w:tcPr>
          <w:p w14:paraId="1F4CFC9F" w14:textId="601C80A6" w:rsidR="00617D00" w:rsidRPr="007E09F1" w:rsidRDefault="005F7611">
            <w:pPr>
              <w:keepLines/>
              <w:pBdr>
                <w:top w:val="nil"/>
                <w:left w:val="nil"/>
                <w:bottom w:val="nil"/>
                <w:right w:val="nil"/>
                <w:between w:val="nil"/>
              </w:pBdr>
              <w:spacing w:after="120" w:line="240" w:lineRule="auto"/>
              <w:rPr>
                <w:color w:val="000000"/>
              </w:rPr>
            </w:pPr>
            <w:r w:rsidRPr="007E09F1">
              <w:t>Student Portal</w:t>
            </w:r>
          </w:p>
        </w:tc>
        <w:tc>
          <w:tcPr>
            <w:tcW w:w="1417" w:type="dxa"/>
          </w:tcPr>
          <w:p w14:paraId="6784340E" w14:textId="77777777" w:rsidR="00617D00" w:rsidRPr="007E09F1" w:rsidRDefault="00000000">
            <w:pPr>
              <w:keepLines/>
              <w:pBdr>
                <w:top w:val="nil"/>
                <w:left w:val="nil"/>
                <w:bottom w:val="nil"/>
                <w:right w:val="nil"/>
                <w:between w:val="nil"/>
              </w:pBdr>
              <w:spacing w:after="120" w:line="240" w:lineRule="auto"/>
              <w:rPr>
                <w:color w:val="000000"/>
              </w:rPr>
            </w:pPr>
            <w:r w:rsidRPr="007E09F1">
              <w:t>UP</w:t>
            </w:r>
          </w:p>
        </w:tc>
        <w:tc>
          <w:tcPr>
            <w:tcW w:w="6521" w:type="dxa"/>
          </w:tcPr>
          <w:p w14:paraId="55CDE430" w14:textId="0E046EF7" w:rsidR="00617D00" w:rsidRPr="007E09F1" w:rsidRDefault="00967503">
            <w:pPr>
              <w:keepLines/>
              <w:pBdr>
                <w:top w:val="nil"/>
                <w:left w:val="nil"/>
                <w:bottom w:val="nil"/>
                <w:right w:val="nil"/>
                <w:between w:val="nil"/>
              </w:pBdr>
              <w:spacing w:after="120" w:line="240" w:lineRule="auto"/>
              <w:rPr>
                <w:color w:val="000000"/>
              </w:rPr>
            </w:pPr>
            <w:r w:rsidRPr="007E09F1">
              <w:t xml:space="preserve">The </w:t>
            </w:r>
            <w:r w:rsidRPr="007E09F1">
              <w:rPr>
                <w:color w:val="0D0D0D"/>
                <w:shd w:val="clear" w:color="auto" w:fill="FFFFFF"/>
              </w:rPr>
              <w:t>student portal contains attributes and methods related to student information, including student email, password, and photo. It also includes login and registration functionality, as well as specific features tailored for students.</w:t>
            </w:r>
          </w:p>
        </w:tc>
      </w:tr>
      <w:tr w:rsidR="00617D00" w14:paraId="478C3CDB" w14:textId="77777777">
        <w:tc>
          <w:tcPr>
            <w:tcW w:w="1526" w:type="dxa"/>
          </w:tcPr>
          <w:p w14:paraId="66A17C9A" w14:textId="7FD176E1" w:rsidR="00617D00" w:rsidRPr="007E09F1" w:rsidRDefault="00F16B7C">
            <w:pPr>
              <w:keepLines/>
              <w:pBdr>
                <w:top w:val="nil"/>
                <w:left w:val="nil"/>
                <w:bottom w:val="nil"/>
                <w:right w:val="nil"/>
                <w:between w:val="nil"/>
              </w:pBdr>
              <w:spacing w:after="120" w:line="240" w:lineRule="auto"/>
              <w:rPr>
                <w:color w:val="000000"/>
              </w:rPr>
            </w:pPr>
            <w:r w:rsidRPr="007E09F1">
              <w:t>Teacher</w:t>
            </w:r>
            <w:r w:rsidR="000916E3">
              <w:t xml:space="preserve"> portal</w:t>
            </w:r>
          </w:p>
        </w:tc>
        <w:tc>
          <w:tcPr>
            <w:tcW w:w="1417" w:type="dxa"/>
          </w:tcPr>
          <w:p w14:paraId="5C360A1E" w14:textId="24840967" w:rsidR="00617D00" w:rsidRPr="007E09F1" w:rsidRDefault="00F16B7C">
            <w:pPr>
              <w:keepLines/>
              <w:pBdr>
                <w:top w:val="nil"/>
                <w:left w:val="nil"/>
                <w:bottom w:val="nil"/>
                <w:right w:val="nil"/>
                <w:between w:val="nil"/>
              </w:pBdr>
              <w:spacing w:after="120" w:line="240" w:lineRule="auto"/>
              <w:rPr>
                <w:color w:val="000000"/>
              </w:rPr>
            </w:pPr>
            <w:r w:rsidRPr="007E09F1">
              <w:t>TP</w:t>
            </w:r>
          </w:p>
        </w:tc>
        <w:tc>
          <w:tcPr>
            <w:tcW w:w="6521" w:type="dxa"/>
          </w:tcPr>
          <w:p w14:paraId="202F0980" w14:textId="394D4559" w:rsidR="00617D00" w:rsidRPr="007E09F1" w:rsidRDefault="00AC171B">
            <w:pPr>
              <w:keepLines/>
              <w:spacing w:after="120"/>
              <w:rPr>
                <w:color w:val="000000"/>
              </w:rPr>
            </w:pPr>
            <w:r w:rsidRPr="007E09F1">
              <w:rPr>
                <w:color w:val="0D0D0D"/>
                <w:shd w:val="clear" w:color="auto" w:fill="FFFFFF"/>
              </w:rPr>
              <w:t>The Teacher Portal (TP) allows teachers to add students by email, password, and photo, and provides options for managing exams, student lists, and other academic tasks through a user-friendly interface.</w:t>
            </w:r>
          </w:p>
        </w:tc>
      </w:tr>
      <w:tr w:rsidR="00617D00" w14:paraId="49245E8C" w14:textId="77777777">
        <w:tc>
          <w:tcPr>
            <w:tcW w:w="1526" w:type="dxa"/>
          </w:tcPr>
          <w:p w14:paraId="6A0770BA" w14:textId="475F64BE" w:rsidR="00617D00" w:rsidRPr="007E09F1" w:rsidRDefault="00AC171B">
            <w:pPr>
              <w:keepLines/>
              <w:pBdr>
                <w:top w:val="nil"/>
                <w:left w:val="nil"/>
                <w:bottom w:val="nil"/>
                <w:right w:val="nil"/>
                <w:between w:val="nil"/>
              </w:pBdr>
              <w:spacing w:after="120" w:line="240" w:lineRule="auto"/>
            </w:pPr>
            <w:r w:rsidRPr="007E09F1">
              <w:t>Admin portal</w:t>
            </w:r>
          </w:p>
        </w:tc>
        <w:tc>
          <w:tcPr>
            <w:tcW w:w="1417" w:type="dxa"/>
          </w:tcPr>
          <w:p w14:paraId="3A7C813D" w14:textId="57B2B398" w:rsidR="00617D00" w:rsidRPr="007E09F1" w:rsidRDefault="00AC171B">
            <w:pPr>
              <w:keepLines/>
              <w:pBdr>
                <w:top w:val="nil"/>
                <w:left w:val="nil"/>
                <w:bottom w:val="nil"/>
                <w:right w:val="nil"/>
                <w:between w:val="nil"/>
              </w:pBdr>
              <w:spacing w:after="120" w:line="240" w:lineRule="auto"/>
            </w:pPr>
            <w:r w:rsidRPr="007E09F1">
              <w:t>AP</w:t>
            </w:r>
          </w:p>
        </w:tc>
        <w:tc>
          <w:tcPr>
            <w:tcW w:w="6521" w:type="dxa"/>
          </w:tcPr>
          <w:p w14:paraId="5576C9B1" w14:textId="3C450AA0" w:rsidR="00617D00" w:rsidRPr="007E09F1" w:rsidRDefault="00AC171B">
            <w:pPr>
              <w:keepLines/>
              <w:spacing w:after="120"/>
            </w:pPr>
            <w:r w:rsidRPr="007E09F1">
              <w:t xml:space="preserve">It </w:t>
            </w:r>
            <w:r w:rsidRPr="007E09F1">
              <w:rPr>
                <w:color w:val="0D0D0D"/>
                <w:shd w:val="clear" w:color="auto" w:fill="FFFFFF"/>
              </w:rPr>
              <w:t>manages both student and teacher portals, providing administrators with control over access, activities, and settings.</w:t>
            </w:r>
          </w:p>
        </w:tc>
      </w:tr>
      <w:tr w:rsidR="009F7F11" w14:paraId="4F7D1299" w14:textId="77777777">
        <w:tc>
          <w:tcPr>
            <w:tcW w:w="1526" w:type="dxa"/>
          </w:tcPr>
          <w:p w14:paraId="5D333D56" w14:textId="4533F9B9" w:rsidR="009F7F11" w:rsidRPr="007E09F1" w:rsidRDefault="009F7F11">
            <w:pPr>
              <w:keepLines/>
              <w:pBdr>
                <w:top w:val="nil"/>
                <w:left w:val="nil"/>
                <w:bottom w:val="nil"/>
                <w:right w:val="nil"/>
                <w:between w:val="nil"/>
              </w:pBdr>
              <w:spacing w:after="120" w:line="240" w:lineRule="auto"/>
            </w:pPr>
            <w:r w:rsidRPr="007E09F1">
              <w:t>Staff portal</w:t>
            </w:r>
          </w:p>
        </w:tc>
        <w:tc>
          <w:tcPr>
            <w:tcW w:w="1417" w:type="dxa"/>
          </w:tcPr>
          <w:p w14:paraId="11C4EB67" w14:textId="36092F01" w:rsidR="009F7F11" w:rsidRPr="007E09F1" w:rsidRDefault="009F7F11">
            <w:pPr>
              <w:keepLines/>
              <w:pBdr>
                <w:top w:val="nil"/>
                <w:left w:val="nil"/>
                <w:bottom w:val="nil"/>
                <w:right w:val="nil"/>
                <w:between w:val="nil"/>
              </w:pBdr>
              <w:spacing w:after="120" w:line="240" w:lineRule="auto"/>
            </w:pPr>
            <w:r w:rsidRPr="007E09F1">
              <w:t>SP</w:t>
            </w:r>
          </w:p>
        </w:tc>
        <w:tc>
          <w:tcPr>
            <w:tcW w:w="6521" w:type="dxa"/>
          </w:tcPr>
          <w:p w14:paraId="4A879C1E" w14:textId="4406AF99" w:rsidR="009F7F11" w:rsidRPr="007E09F1" w:rsidRDefault="00263D53">
            <w:pPr>
              <w:keepLines/>
              <w:spacing w:after="120"/>
            </w:pPr>
            <w:r w:rsidRPr="007E09F1">
              <w:t xml:space="preserve">The staff portal is designed for staff members involved in the day-to-day operations of the </w:t>
            </w:r>
            <w:proofErr w:type="spellStart"/>
            <w:r w:rsidRPr="007E09F1">
              <w:t>BlinkID</w:t>
            </w:r>
            <w:proofErr w:type="spellEnd"/>
            <w:r w:rsidRPr="007E09F1">
              <w:t xml:space="preserve"> project. It provides them with the tools and functionalities necessary to effectively fulfill their roles and responsibilities.</w:t>
            </w:r>
          </w:p>
        </w:tc>
      </w:tr>
    </w:tbl>
    <w:p w14:paraId="64EECD6A" w14:textId="77777777" w:rsidR="00617D00" w:rsidRDefault="00617D00">
      <w:pPr>
        <w:keepLines/>
        <w:pBdr>
          <w:top w:val="nil"/>
          <w:left w:val="nil"/>
          <w:bottom w:val="nil"/>
          <w:right w:val="nil"/>
          <w:between w:val="nil"/>
        </w:pBdr>
        <w:spacing w:after="120" w:line="240" w:lineRule="auto"/>
        <w:ind w:left="720"/>
        <w:rPr>
          <w:color w:val="000000"/>
        </w:rPr>
      </w:pPr>
    </w:p>
    <w:p w14:paraId="384B5A10" w14:textId="2185E388" w:rsidR="00617D00" w:rsidRDefault="005F7611">
      <w:pPr>
        <w:pStyle w:val="Heading2"/>
        <w:numPr>
          <w:ilvl w:val="1"/>
          <w:numId w:val="9"/>
        </w:numPr>
      </w:pPr>
      <w:bookmarkStart w:id="11" w:name="_Toc164719256"/>
      <w:r>
        <w:t>Student Portal</w:t>
      </w:r>
      <w:bookmarkEnd w:id="11"/>
      <w:r>
        <w:t xml:space="preserve"> </w:t>
      </w:r>
    </w:p>
    <w:p w14:paraId="4EB17E9C" w14:textId="4C389FD7" w:rsidR="003958F7" w:rsidRPr="007E09F1" w:rsidRDefault="003958F7" w:rsidP="003958F7">
      <w:pPr>
        <w:widowControl/>
        <w:pBdr>
          <w:top w:val="nil"/>
          <w:left w:val="nil"/>
          <w:bottom w:val="nil"/>
          <w:right w:val="nil"/>
          <w:between w:val="nil"/>
        </w:pBdr>
        <w:tabs>
          <w:tab w:val="left" w:pos="540"/>
          <w:tab w:val="left" w:pos="1260"/>
        </w:tabs>
        <w:spacing w:after="120" w:line="240" w:lineRule="auto"/>
        <w:jc w:val="both"/>
      </w:pPr>
      <w:r w:rsidRPr="007E09F1">
        <w:t xml:space="preserve">This module focuses on managing user-related attributes and functionalities within the Blink ID application. </w:t>
      </w:r>
      <w:r w:rsidR="00DB07C4" w:rsidRPr="007E09F1">
        <w:t>User</w:t>
      </w:r>
      <w:r w:rsidRPr="007E09F1">
        <w:t xml:space="preserve"> in this context encompass students, faculty, and administrative personnel who interact with the system. Below are the key attributes and methods associated with user management.</w:t>
      </w:r>
    </w:p>
    <w:p w14:paraId="0A531711" w14:textId="77777777" w:rsidR="003958F7" w:rsidRPr="007E09F1" w:rsidRDefault="003958F7" w:rsidP="003958F7">
      <w:pPr>
        <w:widowControl/>
        <w:pBdr>
          <w:top w:val="nil"/>
          <w:left w:val="nil"/>
          <w:bottom w:val="nil"/>
          <w:right w:val="nil"/>
          <w:between w:val="nil"/>
        </w:pBdr>
        <w:tabs>
          <w:tab w:val="left" w:pos="540"/>
          <w:tab w:val="left" w:pos="1260"/>
        </w:tabs>
        <w:spacing w:after="120" w:line="240" w:lineRule="auto"/>
        <w:jc w:val="both"/>
      </w:pPr>
      <w:r w:rsidRPr="007E09F1">
        <w:t>Attributes:</w:t>
      </w:r>
    </w:p>
    <w:p w14:paraId="30A8AC56" w14:textId="12361873" w:rsidR="003958F7" w:rsidRPr="007E09F1" w:rsidRDefault="003958F7" w:rsidP="003958F7">
      <w:pPr>
        <w:pStyle w:val="ListParagraph"/>
        <w:widowControl/>
        <w:numPr>
          <w:ilvl w:val="0"/>
          <w:numId w:val="13"/>
        </w:numPr>
        <w:pBdr>
          <w:top w:val="nil"/>
          <w:left w:val="nil"/>
          <w:bottom w:val="nil"/>
          <w:right w:val="nil"/>
          <w:between w:val="nil"/>
        </w:pBdr>
        <w:tabs>
          <w:tab w:val="left" w:pos="540"/>
          <w:tab w:val="left" w:pos="1260"/>
        </w:tabs>
        <w:spacing w:after="120" w:line="240" w:lineRule="auto"/>
        <w:jc w:val="both"/>
      </w:pPr>
      <w:r w:rsidRPr="007E09F1">
        <w:t>Username: A unique identifier assigned to each user for authentication and identification purposes.</w:t>
      </w:r>
    </w:p>
    <w:p w14:paraId="51E82BD1" w14:textId="09AA0569" w:rsidR="003958F7" w:rsidRPr="007E09F1" w:rsidRDefault="003958F7" w:rsidP="003958F7">
      <w:pPr>
        <w:pStyle w:val="ListParagraph"/>
        <w:widowControl/>
        <w:numPr>
          <w:ilvl w:val="0"/>
          <w:numId w:val="13"/>
        </w:numPr>
        <w:pBdr>
          <w:top w:val="nil"/>
          <w:left w:val="nil"/>
          <w:bottom w:val="nil"/>
          <w:right w:val="nil"/>
          <w:between w:val="nil"/>
        </w:pBdr>
        <w:tabs>
          <w:tab w:val="left" w:pos="540"/>
          <w:tab w:val="left" w:pos="1260"/>
        </w:tabs>
        <w:spacing w:after="120" w:line="240" w:lineRule="auto"/>
        <w:jc w:val="both"/>
      </w:pPr>
      <w:r w:rsidRPr="007E09F1">
        <w:t>Password: A secure credential used by users to authenticate themselves securely during login.</w:t>
      </w:r>
    </w:p>
    <w:p w14:paraId="52E5E331" w14:textId="056F5670" w:rsidR="003958F7" w:rsidRPr="007E09F1" w:rsidRDefault="003958F7" w:rsidP="003958F7">
      <w:pPr>
        <w:pStyle w:val="ListParagraph"/>
        <w:widowControl/>
        <w:numPr>
          <w:ilvl w:val="0"/>
          <w:numId w:val="13"/>
        </w:numPr>
        <w:pBdr>
          <w:top w:val="nil"/>
          <w:left w:val="nil"/>
          <w:bottom w:val="nil"/>
          <w:right w:val="nil"/>
          <w:between w:val="nil"/>
        </w:pBdr>
        <w:tabs>
          <w:tab w:val="left" w:pos="540"/>
          <w:tab w:val="left" w:pos="1260"/>
        </w:tabs>
        <w:spacing w:after="120" w:line="240" w:lineRule="auto"/>
        <w:jc w:val="both"/>
      </w:pPr>
      <w:r w:rsidRPr="007E09F1">
        <w:t>Email: The email address linked to the user's account for communication.</w:t>
      </w:r>
    </w:p>
    <w:p w14:paraId="0DA64496" w14:textId="3EA1E1E5" w:rsidR="005F7611" w:rsidRPr="007E09F1" w:rsidRDefault="003958F7" w:rsidP="003958F7">
      <w:pPr>
        <w:pStyle w:val="ListParagraph"/>
        <w:widowControl/>
        <w:numPr>
          <w:ilvl w:val="0"/>
          <w:numId w:val="13"/>
        </w:numPr>
        <w:pBdr>
          <w:top w:val="nil"/>
          <w:left w:val="nil"/>
          <w:bottom w:val="nil"/>
          <w:right w:val="nil"/>
          <w:between w:val="nil"/>
        </w:pBdr>
        <w:tabs>
          <w:tab w:val="left" w:pos="540"/>
          <w:tab w:val="left" w:pos="1260"/>
        </w:tabs>
        <w:spacing w:after="120" w:line="240" w:lineRule="auto"/>
        <w:jc w:val="both"/>
      </w:pPr>
      <w:r w:rsidRPr="007E09F1">
        <w:t>Name: The full name or display name of the user.</w:t>
      </w:r>
    </w:p>
    <w:p w14:paraId="5849A8B7" w14:textId="5EA8D2A7" w:rsidR="003958F7" w:rsidRPr="007E09F1" w:rsidRDefault="003958F7" w:rsidP="003958F7">
      <w:pPr>
        <w:pStyle w:val="ListParagraph"/>
        <w:widowControl/>
        <w:numPr>
          <w:ilvl w:val="0"/>
          <w:numId w:val="13"/>
        </w:numPr>
        <w:pBdr>
          <w:top w:val="nil"/>
          <w:left w:val="nil"/>
          <w:bottom w:val="nil"/>
          <w:right w:val="nil"/>
          <w:between w:val="nil"/>
        </w:pBdr>
        <w:tabs>
          <w:tab w:val="left" w:pos="540"/>
          <w:tab w:val="left" w:pos="1260"/>
        </w:tabs>
        <w:spacing w:after="120" w:line="240" w:lineRule="auto"/>
        <w:jc w:val="both"/>
      </w:pPr>
      <w:r w:rsidRPr="007E09F1">
        <w:t>Photo: Serves as a user's picture for purposes of visua</w:t>
      </w:r>
      <w:r w:rsidR="0071433D" w:rsidRPr="007E09F1">
        <w:t>l</w:t>
      </w:r>
      <w:r w:rsidRPr="007E09F1">
        <w:t xml:space="preserve"> identification and authentication.</w:t>
      </w:r>
    </w:p>
    <w:p w14:paraId="7DCD7387" w14:textId="5AE391D4" w:rsidR="003958F7" w:rsidRPr="007E09F1" w:rsidRDefault="003958F7" w:rsidP="003958F7">
      <w:pPr>
        <w:pStyle w:val="ListParagraph"/>
        <w:widowControl/>
        <w:numPr>
          <w:ilvl w:val="0"/>
          <w:numId w:val="13"/>
        </w:numPr>
        <w:pBdr>
          <w:top w:val="nil"/>
          <w:left w:val="nil"/>
          <w:bottom w:val="nil"/>
          <w:right w:val="nil"/>
          <w:between w:val="nil"/>
        </w:pBdr>
        <w:tabs>
          <w:tab w:val="left" w:pos="540"/>
          <w:tab w:val="left" w:pos="1260"/>
        </w:tabs>
        <w:spacing w:after="120" w:line="240" w:lineRule="auto"/>
        <w:jc w:val="both"/>
      </w:pPr>
      <w:r w:rsidRPr="007E09F1">
        <w:t>Verification of Facial Recognition Data: To preserve student privacy, make sure that any facial recognition data that is being gathered is encrypted and maintained securely. Validate face recognition data during the enrollment and authentication processes to guarantee its accuracy and integrity.</w:t>
      </w:r>
    </w:p>
    <w:p w14:paraId="4DD5F701" w14:textId="77777777" w:rsidR="003958F7" w:rsidRPr="007E09F1" w:rsidRDefault="003958F7" w:rsidP="003958F7">
      <w:pPr>
        <w:widowControl/>
        <w:pBdr>
          <w:top w:val="nil"/>
          <w:left w:val="nil"/>
          <w:bottom w:val="nil"/>
          <w:right w:val="nil"/>
          <w:between w:val="nil"/>
        </w:pBdr>
        <w:tabs>
          <w:tab w:val="left" w:pos="540"/>
          <w:tab w:val="left" w:pos="1260"/>
        </w:tabs>
        <w:spacing w:after="120" w:line="240" w:lineRule="auto"/>
        <w:jc w:val="both"/>
      </w:pPr>
      <w:r w:rsidRPr="007E09F1">
        <w:t>Methods:</w:t>
      </w:r>
    </w:p>
    <w:p w14:paraId="2471D009" w14:textId="6463449C" w:rsidR="003958F7" w:rsidRPr="007E09F1" w:rsidRDefault="003958F7" w:rsidP="0071433D">
      <w:pPr>
        <w:pStyle w:val="ListParagraph"/>
        <w:widowControl/>
        <w:numPr>
          <w:ilvl w:val="0"/>
          <w:numId w:val="14"/>
        </w:numPr>
        <w:pBdr>
          <w:top w:val="nil"/>
          <w:left w:val="nil"/>
          <w:bottom w:val="nil"/>
          <w:right w:val="nil"/>
          <w:between w:val="nil"/>
        </w:pBdr>
        <w:tabs>
          <w:tab w:val="left" w:pos="540"/>
          <w:tab w:val="left" w:pos="1260"/>
        </w:tabs>
        <w:spacing w:after="120" w:line="240" w:lineRule="auto"/>
        <w:jc w:val="both"/>
      </w:pPr>
      <w:r w:rsidRPr="007E09F1">
        <w:t>Registration: Enables new users to create an account within the Blink ID system, providing necessary details.</w:t>
      </w:r>
    </w:p>
    <w:p w14:paraId="3D46A79C" w14:textId="32069DDD" w:rsidR="003958F7" w:rsidRPr="007E09F1" w:rsidRDefault="003958F7" w:rsidP="0071433D">
      <w:pPr>
        <w:pStyle w:val="ListParagraph"/>
        <w:widowControl/>
        <w:numPr>
          <w:ilvl w:val="0"/>
          <w:numId w:val="14"/>
        </w:numPr>
        <w:pBdr>
          <w:top w:val="nil"/>
          <w:left w:val="nil"/>
          <w:bottom w:val="nil"/>
          <w:right w:val="nil"/>
          <w:between w:val="nil"/>
        </w:pBdr>
        <w:tabs>
          <w:tab w:val="left" w:pos="540"/>
          <w:tab w:val="left" w:pos="1260"/>
        </w:tabs>
        <w:spacing w:after="120" w:line="240" w:lineRule="auto"/>
        <w:jc w:val="both"/>
      </w:pPr>
      <w:r w:rsidRPr="007E09F1">
        <w:t>Login: Allows registered users to securely access their accounts by providing valid credentials.</w:t>
      </w:r>
    </w:p>
    <w:p w14:paraId="5A98EA4E" w14:textId="1AB48E88" w:rsidR="003958F7" w:rsidRPr="007E09F1" w:rsidRDefault="003958F7" w:rsidP="0071433D">
      <w:pPr>
        <w:pStyle w:val="ListParagraph"/>
        <w:widowControl/>
        <w:numPr>
          <w:ilvl w:val="0"/>
          <w:numId w:val="14"/>
        </w:numPr>
        <w:pBdr>
          <w:top w:val="nil"/>
          <w:left w:val="nil"/>
          <w:bottom w:val="nil"/>
          <w:right w:val="nil"/>
          <w:between w:val="nil"/>
        </w:pBdr>
        <w:tabs>
          <w:tab w:val="left" w:pos="540"/>
          <w:tab w:val="left" w:pos="1260"/>
        </w:tabs>
        <w:spacing w:after="120" w:line="240" w:lineRule="auto"/>
        <w:jc w:val="both"/>
      </w:pPr>
      <w:r w:rsidRPr="007E09F1">
        <w:t>Profile Management: Allows users to view his/her tasks created by the admin or teacher edit and update their profile information, including personal details and contact information.</w:t>
      </w:r>
    </w:p>
    <w:p w14:paraId="512D3AF6" w14:textId="427A9D09" w:rsidR="00617D00" w:rsidRDefault="003958F7" w:rsidP="0071433D">
      <w:pPr>
        <w:pStyle w:val="ListParagraph"/>
        <w:widowControl/>
        <w:numPr>
          <w:ilvl w:val="0"/>
          <w:numId w:val="14"/>
        </w:numPr>
        <w:pBdr>
          <w:top w:val="nil"/>
          <w:left w:val="nil"/>
          <w:bottom w:val="nil"/>
          <w:right w:val="nil"/>
          <w:between w:val="nil"/>
        </w:pBdr>
        <w:tabs>
          <w:tab w:val="left" w:pos="540"/>
          <w:tab w:val="left" w:pos="1260"/>
        </w:tabs>
        <w:spacing w:after="120" w:line="240" w:lineRule="auto"/>
        <w:jc w:val="both"/>
      </w:pPr>
      <w:r w:rsidRPr="007E09F1">
        <w:t>Username Validation: Verify the uniqueness and compliance with the length criteria of student usernames using username validation. Make sure there are no duplicate usernames by running checks.</w:t>
      </w:r>
    </w:p>
    <w:p w14:paraId="3D80F2C3" w14:textId="77777777" w:rsidR="00AE6597" w:rsidRPr="007E09F1" w:rsidRDefault="00AE6597" w:rsidP="00AE6597">
      <w:pPr>
        <w:pStyle w:val="ListParagraph"/>
        <w:widowControl/>
        <w:pBdr>
          <w:top w:val="nil"/>
          <w:left w:val="nil"/>
          <w:bottom w:val="nil"/>
          <w:right w:val="nil"/>
          <w:between w:val="nil"/>
        </w:pBdr>
        <w:tabs>
          <w:tab w:val="left" w:pos="540"/>
          <w:tab w:val="left" w:pos="1260"/>
        </w:tabs>
        <w:spacing w:after="120" w:line="240" w:lineRule="auto"/>
        <w:jc w:val="both"/>
      </w:pPr>
    </w:p>
    <w:p w14:paraId="4F3BD75E" w14:textId="7F349E9E" w:rsidR="00617D00" w:rsidRDefault="003958F7">
      <w:pPr>
        <w:pStyle w:val="Heading2"/>
        <w:numPr>
          <w:ilvl w:val="1"/>
          <w:numId w:val="9"/>
        </w:numPr>
      </w:pPr>
      <w:bookmarkStart w:id="12" w:name="_Toc164719257"/>
      <w:r>
        <w:t>Teacher Portal</w:t>
      </w:r>
      <w:bookmarkEnd w:id="12"/>
    </w:p>
    <w:p w14:paraId="212505D4" w14:textId="74D4BEF1" w:rsidR="00510353" w:rsidRPr="007E09F1" w:rsidRDefault="00510353" w:rsidP="00510353">
      <w:pPr>
        <w:rPr>
          <w:color w:val="0D0D0D"/>
          <w:shd w:val="clear" w:color="auto" w:fill="FFFFFF"/>
        </w:rPr>
      </w:pPr>
      <w:r w:rsidRPr="007E09F1">
        <w:rPr>
          <w:color w:val="0D0D0D"/>
          <w:shd w:val="clear" w:color="auto" w:fill="FFFFFF"/>
        </w:rPr>
        <w:t>The Teacher Portal (TP) facilitates student management by enabling teachers to add students using email, password, and photo. It also offers features for organizing exams, student lists, and other academic tasks in a user-friendly manner. The interface is designed to streamline administrative processes and enhance the teaching experience.</w:t>
      </w:r>
    </w:p>
    <w:p w14:paraId="0800CDB0" w14:textId="77777777" w:rsidR="00510353" w:rsidRPr="007E09F1" w:rsidRDefault="00510353" w:rsidP="00510353">
      <w:pPr>
        <w:widowControl/>
        <w:tabs>
          <w:tab w:val="left" w:pos="540"/>
          <w:tab w:val="left" w:pos="1260"/>
        </w:tabs>
        <w:spacing w:after="120"/>
        <w:jc w:val="both"/>
      </w:pPr>
      <w:r w:rsidRPr="007E09F1">
        <w:t>Attributes:</w:t>
      </w:r>
    </w:p>
    <w:p w14:paraId="16F951EB" w14:textId="77777777" w:rsidR="00B403A2" w:rsidRPr="007E09F1" w:rsidRDefault="00B403A2" w:rsidP="00B403A2">
      <w:pPr>
        <w:rPr>
          <w:color w:val="0D0D0D"/>
          <w:shd w:val="clear" w:color="auto" w:fill="FFFFFF"/>
        </w:rPr>
      </w:pPr>
      <w:r w:rsidRPr="007E09F1">
        <w:rPr>
          <w:color w:val="0D0D0D"/>
          <w:shd w:val="clear" w:color="auto" w:fill="FFFFFF"/>
        </w:rPr>
        <w:lastRenderedPageBreak/>
        <w:t>Attributes:</w:t>
      </w:r>
    </w:p>
    <w:p w14:paraId="75C85944" w14:textId="77777777" w:rsidR="00B403A2" w:rsidRPr="007E09F1" w:rsidRDefault="00B403A2" w:rsidP="00B403A2">
      <w:pPr>
        <w:rPr>
          <w:color w:val="0D0D0D"/>
          <w:shd w:val="clear" w:color="auto" w:fill="FFFFFF"/>
        </w:rPr>
      </w:pPr>
    </w:p>
    <w:p w14:paraId="22158F0D" w14:textId="77777777" w:rsidR="00B403A2" w:rsidRPr="007E09F1" w:rsidRDefault="00B403A2" w:rsidP="00B403A2">
      <w:pPr>
        <w:pStyle w:val="ListParagraph"/>
        <w:numPr>
          <w:ilvl w:val="0"/>
          <w:numId w:val="17"/>
        </w:numPr>
        <w:rPr>
          <w:color w:val="0D0D0D"/>
          <w:shd w:val="clear" w:color="auto" w:fill="FFFFFF"/>
        </w:rPr>
      </w:pPr>
      <w:r w:rsidRPr="007E09F1">
        <w:rPr>
          <w:color w:val="0D0D0D"/>
          <w:shd w:val="clear" w:color="auto" w:fill="FFFFFF"/>
        </w:rPr>
        <w:t xml:space="preserve">Teacher ID: An exclusive identifier assigned to each teacher within the </w:t>
      </w:r>
      <w:proofErr w:type="spellStart"/>
      <w:r w:rsidRPr="007E09F1">
        <w:rPr>
          <w:color w:val="0D0D0D"/>
          <w:shd w:val="clear" w:color="auto" w:fill="FFFFFF"/>
        </w:rPr>
        <w:t>BlinkID</w:t>
      </w:r>
      <w:proofErr w:type="spellEnd"/>
      <w:r w:rsidRPr="007E09F1">
        <w:rPr>
          <w:color w:val="0D0D0D"/>
          <w:shd w:val="clear" w:color="auto" w:fill="FFFFFF"/>
        </w:rPr>
        <w:t xml:space="preserve"> system.</w:t>
      </w:r>
    </w:p>
    <w:p w14:paraId="301D9740" w14:textId="77777777" w:rsidR="00B403A2" w:rsidRPr="007E09F1" w:rsidRDefault="00B403A2" w:rsidP="00B403A2">
      <w:pPr>
        <w:pStyle w:val="ListParagraph"/>
        <w:numPr>
          <w:ilvl w:val="0"/>
          <w:numId w:val="17"/>
        </w:numPr>
        <w:rPr>
          <w:color w:val="0D0D0D"/>
          <w:shd w:val="clear" w:color="auto" w:fill="FFFFFF"/>
        </w:rPr>
      </w:pPr>
      <w:r w:rsidRPr="007E09F1">
        <w:rPr>
          <w:color w:val="0D0D0D"/>
          <w:shd w:val="clear" w:color="auto" w:fill="FFFFFF"/>
        </w:rPr>
        <w:t>Teacher username and password: Login credentials utilized by teachers to access their accounts and perform designated tasks.</w:t>
      </w:r>
    </w:p>
    <w:p w14:paraId="7FBBAA16" w14:textId="236435D5" w:rsidR="0050094F" w:rsidRPr="007E09F1" w:rsidRDefault="00B403A2" w:rsidP="00B403A2">
      <w:pPr>
        <w:pStyle w:val="ListParagraph"/>
        <w:numPr>
          <w:ilvl w:val="0"/>
          <w:numId w:val="17"/>
        </w:numPr>
        <w:rPr>
          <w:color w:val="0D0D0D"/>
          <w:shd w:val="clear" w:color="auto" w:fill="FFFFFF"/>
        </w:rPr>
      </w:pPr>
      <w:r w:rsidRPr="007E09F1">
        <w:rPr>
          <w:color w:val="0D0D0D"/>
          <w:shd w:val="clear" w:color="auto" w:fill="FFFFFF"/>
        </w:rPr>
        <w:t>Access level: Specifies the level of access granted to teachers, delineating their permissions within the application. Access levels may encompass privileges such as managing student attendance, viewing student profiles, and accessing academic resources.</w:t>
      </w:r>
    </w:p>
    <w:p w14:paraId="3D595C99" w14:textId="48FED942" w:rsidR="001B5155" w:rsidRPr="007E09F1" w:rsidRDefault="001B5155" w:rsidP="00B403A2">
      <w:pPr>
        <w:pStyle w:val="ListParagraph"/>
        <w:numPr>
          <w:ilvl w:val="0"/>
          <w:numId w:val="17"/>
        </w:numPr>
        <w:rPr>
          <w:color w:val="0D0D0D"/>
          <w:shd w:val="clear" w:color="auto" w:fill="FFFFFF"/>
        </w:rPr>
      </w:pPr>
      <w:r w:rsidRPr="007E09F1">
        <w:rPr>
          <w:rStyle w:val="Strong"/>
          <w:b w:val="0"/>
          <w:bCs w:val="0"/>
          <w:color w:val="0D0D0D"/>
          <w:bdr w:val="single" w:sz="2" w:space="0" w:color="E3E3E3" w:frame="1"/>
        </w:rPr>
        <w:t xml:space="preserve">Add </w:t>
      </w:r>
      <w:proofErr w:type="gramStart"/>
      <w:r w:rsidRPr="007E09F1">
        <w:rPr>
          <w:rStyle w:val="Strong"/>
          <w:b w:val="0"/>
          <w:bCs w:val="0"/>
          <w:color w:val="0D0D0D"/>
          <w:bdr w:val="single" w:sz="2" w:space="0" w:color="E3E3E3" w:frame="1"/>
        </w:rPr>
        <w:t xml:space="preserve">Student </w:t>
      </w:r>
      <w:r w:rsidRPr="007E09F1">
        <w:rPr>
          <w:b/>
          <w:bCs/>
          <w:color w:val="0D0D0D"/>
          <w:shd w:val="clear" w:color="auto" w:fill="FFFFFF"/>
        </w:rPr>
        <w:t>:</w:t>
      </w:r>
      <w:proofErr w:type="gramEnd"/>
      <w:r w:rsidRPr="007E09F1">
        <w:rPr>
          <w:color w:val="0D0D0D"/>
          <w:shd w:val="clear" w:color="auto" w:fill="FFFFFF"/>
        </w:rPr>
        <w:t xml:space="preserve"> Ensure that the email and password fields are not empty and meet certain criteria</w:t>
      </w:r>
    </w:p>
    <w:p w14:paraId="0608DE06" w14:textId="77777777" w:rsidR="0050094F" w:rsidRDefault="0050094F" w:rsidP="00B403A2">
      <w:pPr>
        <w:rPr>
          <w:color w:val="0D0D0D"/>
          <w:sz w:val="21"/>
          <w:szCs w:val="21"/>
          <w:shd w:val="clear" w:color="auto" w:fill="FFFFFF"/>
        </w:rPr>
      </w:pPr>
    </w:p>
    <w:p w14:paraId="39B9EC66" w14:textId="5D79002E" w:rsidR="00B403A2" w:rsidRPr="00B403A2" w:rsidRDefault="00B403A2" w:rsidP="00B403A2">
      <w:pPr>
        <w:rPr>
          <w:color w:val="0D0D0D"/>
          <w:sz w:val="21"/>
          <w:szCs w:val="21"/>
          <w:shd w:val="clear" w:color="auto" w:fill="FFFFFF"/>
        </w:rPr>
      </w:pPr>
      <w:r w:rsidRPr="00B403A2">
        <w:rPr>
          <w:color w:val="0D0D0D"/>
          <w:sz w:val="21"/>
          <w:szCs w:val="21"/>
          <w:shd w:val="clear" w:color="auto" w:fill="FFFFFF"/>
        </w:rPr>
        <w:t>Methods:</w:t>
      </w:r>
    </w:p>
    <w:p w14:paraId="2CAEE69D" w14:textId="77777777" w:rsidR="00B403A2" w:rsidRPr="00B403A2" w:rsidRDefault="00B403A2" w:rsidP="00B403A2">
      <w:pPr>
        <w:rPr>
          <w:color w:val="0D0D0D"/>
          <w:sz w:val="21"/>
          <w:szCs w:val="21"/>
          <w:shd w:val="clear" w:color="auto" w:fill="FFFFFF"/>
        </w:rPr>
      </w:pPr>
    </w:p>
    <w:p w14:paraId="29E03A6A" w14:textId="77777777" w:rsidR="00B403A2" w:rsidRPr="007E09F1" w:rsidRDefault="00B403A2" w:rsidP="0050094F">
      <w:pPr>
        <w:pStyle w:val="ListParagraph"/>
        <w:numPr>
          <w:ilvl w:val="0"/>
          <w:numId w:val="18"/>
        </w:numPr>
        <w:rPr>
          <w:color w:val="0D0D0D"/>
          <w:shd w:val="clear" w:color="auto" w:fill="FFFFFF"/>
        </w:rPr>
      </w:pPr>
      <w:r w:rsidRPr="007E09F1">
        <w:rPr>
          <w:color w:val="0D0D0D"/>
          <w:shd w:val="clear" w:color="auto" w:fill="FFFFFF"/>
        </w:rPr>
        <w:t>View student profiles: Allows teachers to access and review detailed profiles of registered students, containing essential information such as academic records, course schedules, and campus activities.</w:t>
      </w:r>
    </w:p>
    <w:p w14:paraId="1A2DC2F6" w14:textId="77777777" w:rsidR="00B403A2" w:rsidRPr="007E09F1" w:rsidRDefault="00B403A2" w:rsidP="0050094F">
      <w:pPr>
        <w:pStyle w:val="ListParagraph"/>
        <w:numPr>
          <w:ilvl w:val="0"/>
          <w:numId w:val="18"/>
        </w:numPr>
        <w:rPr>
          <w:color w:val="0D0D0D"/>
          <w:shd w:val="clear" w:color="auto" w:fill="FFFFFF"/>
        </w:rPr>
      </w:pPr>
      <w:r w:rsidRPr="007E09F1">
        <w:rPr>
          <w:color w:val="0D0D0D"/>
          <w:shd w:val="clear" w:color="auto" w:fill="FFFFFF"/>
        </w:rPr>
        <w:t>Access academic resources: Provides teachers with access to a repository of academic resources, including lecture materials, assignments, and supplementary learning materials. Teachers can utilize these resources to enhance their teaching methodologies and support student learning.</w:t>
      </w:r>
    </w:p>
    <w:p w14:paraId="689D11A9" w14:textId="77777777" w:rsidR="00B403A2" w:rsidRPr="007E09F1" w:rsidRDefault="00B403A2" w:rsidP="0050094F">
      <w:pPr>
        <w:pStyle w:val="ListParagraph"/>
        <w:numPr>
          <w:ilvl w:val="0"/>
          <w:numId w:val="18"/>
        </w:numPr>
        <w:rPr>
          <w:color w:val="0D0D0D"/>
          <w:shd w:val="clear" w:color="auto" w:fill="FFFFFF"/>
        </w:rPr>
      </w:pPr>
      <w:r w:rsidRPr="007E09F1">
        <w:rPr>
          <w:color w:val="0D0D0D"/>
          <w:shd w:val="clear" w:color="auto" w:fill="FFFFFF"/>
        </w:rPr>
        <w:t>Generate reports: Empowers teachers to generate reports summarizing key metrics and statistics related to student attendance, academic performance, and participation in campus activities. These reports aid in assessing student progress and identifying areas for improvement.</w:t>
      </w:r>
    </w:p>
    <w:p w14:paraId="57BA3903" w14:textId="77777777" w:rsidR="00510353" w:rsidRPr="00510353" w:rsidRDefault="00510353" w:rsidP="00510353"/>
    <w:p w14:paraId="0B943043" w14:textId="20B61926" w:rsidR="00617D00" w:rsidRDefault="003958F7">
      <w:pPr>
        <w:pStyle w:val="Heading2"/>
        <w:numPr>
          <w:ilvl w:val="1"/>
          <w:numId w:val="9"/>
        </w:numPr>
      </w:pPr>
      <w:bookmarkStart w:id="13" w:name="_Toc164719258"/>
      <w:r>
        <w:t>Admin Portal</w:t>
      </w:r>
      <w:bookmarkEnd w:id="13"/>
    </w:p>
    <w:p w14:paraId="562A284B" w14:textId="2720868B" w:rsidR="00F9125D" w:rsidRPr="007E09F1" w:rsidRDefault="00F9125D" w:rsidP="00E509DD">
      <w:pPr>
        <w:widowControl/>
        <w:tabs>
          <w:tab w:val="left" w:pos="540"/>
          <w:tab w:val="left" w:pos="1260"/>
        </w:tabs>
        <w:spacing w:after="120"/>
        <w:jc w:val="both"/>
      </w:pPr>
      <w:r w:rsidRPr="007E09F1">
        <w:t xml:space="preserve">The admin portal encompasses attributes and methods pertinent to administrative users responsible for overseeing the </w:t>
      </w:r>
      <w:proofErr w:type="spellStart"/>
      <w:r w:rsidRPr="007E09F1">
        <w:t>BlinkID</w:t>
      </w:r>
      <w:proofErr w:type="spellEnd"/>
      <w:r w:rsidRPr="007E09F1">
        <w:t xml:space="preserve"> project. Admin users possess the authority to manage various aspects of the application's functionalities and operations. Below are the primary attributes and methods of the admin portal.</w:t>
      </w:r>
    </w:p>
    <w:p w14:paraId="73858AFC" w14:textId="27ADEB57" w:rsidR="00E509DD" w:rsidRPr="007E09F1" w:rsidRDefault="00000000" w:rsidP="00E509DD">
      <w:pPr>
        <w:widowControl/>
        <w:tabs>
          <w:tab w:val="left" w:pos="540"/>
          <w:tab w:val="left" w:pos="1260"/>
        </w:tabs>
        <w:spacing w:after="120"/>
        <w:jc w:val="both"/>
      </w:pPr>
      <w:r w:rsidRPr="007E09F1">
        <w:t>Attributes:</w:t>
      </w:r>
    </w:p>
    <w:p w14:paraId="6531EAFE" w14:textId="77777777" w:rsidR="00E509DD" w:rsidRPr="007E09F1" w:rsidRDefault="00E509DD" w:rsidP="00400114">
      <w:pPr>
        <w:pStyle w:val="ListParagraph"/>
        <w:widowControl/>
        <w:numPr>
          <w:ilvl w:val="0"/>
          <w:numId w:val="19"/>
        </w:numPr>
        <w:tabs>
          <w:tab w:val="left" w:pos="540"/>
          <w:tab w:val="left" w:pos="1260"/>
        </w:tabs>
        <w:spacing w:after="120"/>
        <w:jc w:val="both"/>
      </w:pPr>
      <w:r w:rsidRPr="007E09F1">
        <w:t>Admin ID: A unique identifier assigned to each administrative user within the system.</w:t>
      </w:r>
    </w:p>
    <w:p w14:paraId="4710FF72" w14:textId="77777777" w:rsidR="00E509DD" w:rsidRPr="007E09F1" w:rsidRDefault="00E509DD" w:rsidP="00400114">
      <w:pPr>
        <w:pStyle w:val="ListParagraph"/>
        <w:widowControl/>
        <w:numPr>
          <w:ilvl w:val="0"/>
          <w:numId w:val="19"/>
        </w:numPr>
        <w:tabs>
          <w:tab w:val="left" w:pos="540"/>
          <w:tab w:val="left" w:pos="1260"/>
        </w:tabs>
        <w:spacing w:after="120"/>
        <w:jc w:val="both"/>
      </w:pPr>
      <w:r w:rsidRPr="007E09F1">
        <w:t>Admin username and password: Login credentials utilized by admin users to access their accounts and perform administrative tasks.</w:t>
      </w:r>
    </w:p>
    <w:p w14:paraId="722484D7" w14:textId="77777777" w:rsidR="00E509DD" w:rsidRPr="007E09F1" w:rsidRDefault="00E509DD" w:rsidP="00400114">
      <w:pPr>
        <w:pStyle w:val="ListParagraph"/>
        <w:widowControl/>
        <w:numPr>
          <w:ilvl w:val="0"/>
          <w:numId w:val="19"/>
        </w:numPr>
        <w:tabs>
          <w:tab w:val="left" w:pos="540"/>
          <w:tab w:val="left" w:pos="1260"/>
        </w:tabs>
        <w:spacing w:after="120"/>
        <w:jc w:val="both"/>
      </w:pPr>
      <w:r w:rsidRPr="007E09F1">
        <w:t>Access level: Specifies the level of access granted to admin users, dictating their permissions within the application. Access levels may include privileges such as managing user accounts, overseeing system settings, and monitoring activity logs.</w:t>
      </w:r>
    </w:p>
    <w:p w14:paraId="7E09106E" w14:textId="77777777" w:rsidR="00E509DD" w:rsidRPr="007E09F1" w:rsidRDefault="00E509DD" w:rsidP="00400114">
      <w:pPr>
        <w:pStyle w:val="ListParagraph"/>
        <w:widowControl/>
        <w:numPr>
          <w:ilvl w:val="0"/>
          <w:numId w:val="19"/>
        </w:numPr>
        <w:tabs>
          <w:tab w:val="left" w:pos="540"/>
          <w:tab w:val="left" w:pos="1260"/>
        </w:tabs>
        <w:spacing w:after="120"/>
        <w:jc w:val="both"/>
      </w:pPr>
      <w:r w:rsidRPr="007E09F1">
        <w:t>Admin contact information: Contact details such as email addresses or phone numbers associated with each admin user.</w:t>
      </w:r>
    </w:p>
    <w:p w14:paraId="6C60AA85" w14:textId="01D12CE3" w:rsidR="00E509DD" w:rsidRPr="007E09F1" w:rsidRDefault="00E509DD" w:rsidP="00E509DD">
      <w:pPr>
        <w:widowControl/>
        <w:tabs>
          <w:tab w:val="left" w:pos="540"/>
          <w:tab w:val="left" w:pos="1260"/>
        </w:tabs>
        <w:spacing w:after="120"/>
        <w:jc w:val="both"/>
      </w:pPr>
      <w:r w:rsidRPr="007E09F1">
        <w:t>Methods:</w:t>
      </w:r>
    </w:p>
    <w:p w14:paraId="537A8F79" w14:textId="77777777" w:rsidR="00E509DD" w:rsidRPr="007E09F1" w:rsidRDefault="00E509DD" w:rsidP="00400114">
      <w:pPr>
        <w:pStyle w:val="ListParagraph"/>
        <w:widowControl/>
        <w:numPr>
          <w:ilvl w:val="0"/>
          <w:numId w:val="20"/>
        </w:numPr>
        <w:tabs>
          <w:tab w:val="left" w:pos="540"/>
          <w:tab w:val="left" w:pos="1260"/>
        </w:tabs>
        <w:spacing w:after="120"/>
        <w:jc w:val="both"/>
      </w:pPr>
      <w:r w:rsidRPr="007E09F1">
        <w:t xml:space="preserve">Manage user accounts: Enables admin users to create, modify, or deactivate user accounts within the </w:t>
      </w:r>
      <w:proofErr w:type="spellStart"/>
      <w:r w:rsidRPr="007E09F1">
        <w:t>BlinkID</w:t>
      </w:r>
      <w:proofErr w:type="spellEnd"/>
      <w:r w:rsidRPr="007E09F1">
        <w:t xml:space="preserve"> system. This includes managing user permissions and roles.</w:t>
      </w:r>
    </w:p>
    <w:p w14:paraId="1FDF0906" w14:textId="77777777" w:rsidR="00E509DD" w:rsidRPr="007E09F1" w:rsidRDefault="00E509DD" w:rsidP="00400114">
      <w:pPr>
        <w:pStyle w:val="ListParagraph"/>
        <w:widowControl/>
        <w:numPr>
          <w:ilvl w:val="0"/>
          <w:numId w:val="20"/>
        </w:numPr>
        <w:tabs>
          <w:tab w:val="left" w:pos="540"/>
          <w:tab w:val="left" w:pos="1260"/>
        </w:tabs>
        <w:spacing w:after="120"/>
        <w:jc w:val="both"/>
      </w:pPr>
      <w:r w:rsidRPr="007E09F1">
        <w:t xml:space="preserve">Configure system settings: Allows admin users to configure and customize various settings within the </w:t>
      </w:r>
      <w:proofErr w:type="spellStart"/>
      <w:r w:rsidRPr="007E09F1">
        <w:t>BlinkID</w:t>
      </w:r>
      <w:proofErr w:type="spellEnd"/>
      <w:r w:rsidRPr="007E09F1">
        <w:t xml:space="preserve"> application, such as facial recognition parameters, authentication protocols, and notification preferences.</w:t>
      </w:r>
    </w:p>
    <w:p w14:paraId="4A69EC84" w14:textId="77777777" w:rsidR="00E509DD" w:rsidRPr="007E09F1" w:rsidRDefault="00E509DD" w:rsidP="00400114">
      <w:pPr>
        <w:pStyle w:val="ListParagraph"/>
        <w:widowControl/>
        <w:numPr>
          <w:ilvl w:val="0"/>
          <w:numId w:val="20"/>
        </w:numPr>
        <w:tabs>
          <w:tab w:val="left" w:pos="540"/>
          <w:tab w:val="left" w:pos="1260"/>
        </w:tabs>
        <w:spacing w:after="120"/>
        <w:jc w:val="both"/>
      </w:pPr>
      <w:r w:rsidRPr="007E09F1">
        <w:t>Monitor activity logs: Provides admin users with access to comprehensive logs detailing user activities and system events. Admins can review these logs for security auditing purposes and to track system usage.</w:t>
      </w:r>
    </w:p>
    <w:p w14:paraId="5CA36CC7" w14:textId="77777777" w:rsidR="00E509DD" w:rsidRPr="007E09F1" w:rsidRDefault="00E509DD" w:rsidP="00400114">
      <w:pPr>
        <w:pStyle w:val="ListParagraph"/>
        <w:widowControl/>
        <w:numPr>
          <w:ilvl w:val="0"/>
          <w:numId w:val="20"/>
        </w:numPr>
        <w:tabs>
          <w:tab w:val="left" w:pos="540"/>
          <w:tab w:val="left" w:pos="1260"/>
        </w:tabs>
        <w:spacing w:after="120"/>
        <w:jc w:val="both"/>
      </w:pPr>
      <w:r w:rsidRPr="007E09F1">
        <w:t>Generate reports: Enables admin users to generate and export reports summarizing key metrics and statistics related to user activity, fundraising campaigns, and donation transactions. These reports facilitate data analysis and decision-making processes.</w:t>
      </w:r>
    </w:p>
    <w:p w14:paraId="575D750A" w14:textId="74C817F2" w:rsidR="00617D00" w:rsidRDefault="00E509DD" w:rsidP="00400114">
      <w:pPr>
        <w:pStyle w:val="ListParagraph"/>
        <w:widowControl/>
        <w:numPr>
          <w:ilvl w:val="0"/>
          <w:numId w:val="20"/>
        </w:numPr>
        <w:tabs>
          <w:tab w:val="left" w:pos="540"/>
          <w:tab w:val="left" w:pos="1260"/>
        </w:tabs>
        <w:spacing w:after="120"/>
        <w:jc w:val="both"/>
      </w:pPr>
      <w:r w:rsidRPr="007E09F1">
        <w:t xml:space="preserve">Manage application content: Allows admin users to update and manage content displayed within the </w:t>
      </w:r>
      <w:proofErr w:type="spellStart"/>
      <w:r w:rsidRPr="007E09F1">
        <w:t>BlinkID</w:t>
      </w:r>
      <w:proofErr w:type="spellEnd"/>
      <w:r w:rsidRPr="007E09F1">
        <w:t xml:space="preserve"> application, such as announcements, FAQs, and informational resources. Admins can ensure that content remains relevant and </w:t>
      </w:r>
      <w:proofErr w:type="gramStart"/>
      <w:r w:rsidRPr="007E09F1">
        <w:t>up-to-date</w:t>
      </w:r>
      <w:proofErr w:type="gramEnd"/>
      <w:r w:rsidRPr="007E09F1">
        <w:t xml:space="preserve"> to enhance user experience.</w:t>
      </w:r>
    </w:p>
    <w:p w14:paraId="3F8B38D8" w14:textId="77777777" w:rsidR="00AE6597" w:rsidRPr="007E09F1" w:rsidRDefault="00AE6597" w:rsidP="00AE6597">
      <w:pPr>
        <w:pStyle w:val="ListParagraph"/>
        <w:widowControl/>
        <w:tabs>
          <w:tab w:val="left" w:pos="540"/>
          <w:tab w:val="left" w:pos="1260"/>
        </w:tabs>
        <w:spacing w:after="120"/>
        <w:jc w:val="both"/>
      </w:pPr>
    </w:p>
    <w:p w14:paraId="36B28425" w14:textId="7B4F8680" w:rsidR="00502159" w:rsidRDefault="000916E3" w:rsidP="00502159">
      <w:pPr>
        <w:pStyle w:val="Heading2"/>
        <w:numPr>
          <w:ilvl w:val="1"/>
          <w:numId w:val="9"/>
        </w:numPr>
      </w:pPr>
      <w:bookmarkStart w:id="14" w:name="_Toc164719259"/>
      <w:r>
        <w:lastRenderedPageBreak/>
        <w:t>Staff Portal</w:t>
      </w:r>
      <w:bookmarkEnd w:id="14"/>
    </w:p>
    <w:p w14:paraId="29AE2408" w14:textId="55DC317B" w:rsidR="00502159" w:rsidRPr="007E09F1" w:rsidRDefault="00C241A3" w:rsidP="00502159">
      <w:r w:rsidRPr="007E09F1">
        <w:t xml:space="preserve">The staff portal is designed for staff members involved in the day-to-day operations of the </w:t>
      </w:r>
      <w:proofErr w:type="spellStart"/>
      <w:r w:rsidRPr="007E09F1">
        <w:t>BlinkID</w:t>
      </w:r>
      <w:proofErr w:type="spellEnd"/>
      <w:r w:rsidRPr="007E09F1">
        <w:t xml:space="preserve"> project. It provides them with the tools and functionalities necessary to effectively fulfill their roles and responsibilities.</w:t>
      </w:r>
    </w:p>
    <w:p w14:paraId="7984578E" w14:textId="77777777" w:rsidR="00502159" w:rsidRPr="007E09F1" w:rsidRDefault="00502159" w:rsidP="00502159">
      <w:pPr>
        <w:rPr>
          <w:color w:val="0D0D0D"/>
          <w:shd w:val="clear" w:color="auto" w:fill="FFFFFF"/>
        </w:rPr>
      </w:pPr>
      <w:r w:rsidRPr="007E09F1">
        <w:rPr>
          <w:color w:val="0D0D0D"/>
          <w:shd w:val="clear" w:color="auto" w:fill="FFFFFF"/>
        </w:rPr>
        <w:br/>
        <w:t>Attributes:</w:t>
      </w:r>
    </w:p>
    <w:p w14:paraId="651FD3CD" w14:textId="77777777" w:rsidR="00502159" w:rsidRPr="007E09F1" w:rsidRDefault="00502159" w:rsidP="00502159">
      <w:pPr>
        <w:pStyle w:val="ListParagraph"/>
        <w:numPr>
          <w:ilvl w:val="0"/>
          <w:numId w:val="25"/>
        </w:numPr>
        <w:rPr>
          <w:color w:val="0D0D0D"/>
          <w:shd w:val="clear" w:color="auto" w:fill="FFFFFF"/>
        </w:rPr>
      </w:pPr>
      <w:r w:rsidRPr="007E09F1">
        <w:rPr>
          <w:color w:val="0D0D0D"/>
          <w:shd w:val="clear" w:color="auto" w:fill="FFFFFF"/>
        </w:rPr>
        <w:t>Staff ID: A unique identifier assigned to each staff member within the system.</w:t>
      </w:r>
    </w:p>
    <w:p w14:paraId="110D4AFF" w14:textId="77777777" w:rsidR="00502159" w:rsidRPr="007E09F1" w:rsidRDefault="00502159" w:rsidP="00502159">
      <w:pPr>
        <w:pStyle w:val="ListParagraph"/>
        <w:numPr>
          <w:ilvl w:val="0"/>
          <w:numId w:val="25"/>
        </w:numPr>
        <w:rPr>
          <w:color w:val="0D0D0D"/>
          <w:shd w:val="clear" w:color="auto" w:fill="FFFFFF"/>
        </w:rPr>
      </w:pPr>
      <w:r w:rsidRPr="007E09F1">
        <w:rPr>
          <w:color w:val="0D0D0D"/>
          <w:shd w:val="clear" w:color="auto" w:fill="FFFFFF"/>
        </w:rPr>
        <w:t>Staff username and password: Login credentials utilized by staff members to access their accounts and</w:t>
      </w:r>
      <w:r w:rsidRPr="00502159">
        <w:rPr>
          <w:color w:val="0D0D0D"/>
          <w:sz w:val="21"/>
          <w:szCs w:val="21"/>
          <w:shd w:val="clear" w:color="auto" w:fill="FFFFFF"/>
        </w:rPr>
        <w:t xml:space="preserve"> </w:t>
      </w:r>
      <w:r w:rsidRPr="007E09F1">
        <w:rPr>
          <w:color w:val="0D0D0D"/>
          <w:shd w:val="clear" w:color="auto" w:fill="FFFFFF"/>
        </w:rPr>
        <w:t>perform their designated tasks.</w:t>
      </w:r>
    </w:p>
    <w:p w14:paraId="4602E537" w14:textId="77777777" w:rsidR="00502159" w:rsidRPr="007E09F1" w:rsidRDefault="00502159" w:rsidP="00502159">
      <w:pPr>
        <w:pStyle w:val="ListParagraph"/>
        <w:numPr>
          <w:ilvl w:val="0"/>
          <w:numId w:val="25"/>
        </w:numPr>
        <w:rPr>
          <w:color w:val="0D0D0D"/>
          <w:shd w:val="clear" w:color="auto" w:fill="FFFFFF"/>
        </w:rPr>
      </w:pPr>
      <w:r w:rsidRPr="007E09F1">
        <w:rPr>
          <w:color w:val="0D0D0D"/>
          <w:shd w:val="clear" w:color="auto" w:fill="FFFFFF"/>
        </w:rPr>
        <w:t>Access level: Specifies the level of access granted to staff members, dictating their permissions within the application. Access levels may include privileges such as managing user inquiries, processing transactions, and updating inventory.</w:t>
      </w:r>
    </w:p>
    <w:p w14:paraId="78203AE1" w14:textId="77777777" w:rsidR="00502159" w:rsidRPr="00502159" w:rsidRDefault="00502159" w:rsidP="00502159">
      <w:pPr>
        <w:pStyle w:val="ListParagraph"/>
        <w:numPr>
          <w:ilvl w:val="0"/>
          <w:numId w:val="25"/>
        </w:numPr>
        <w:rPr>
          <w:color w:val="0D0D0D"/>
          <w:sz w:val="21"/>
          <w:szCs w:val="21"/>
          <w:shd w:val="clear" w:color="auto" w:fill="FFFFFF"/>
        </w:rPr>
      </w:pPr>
      <w:r w:rsidRPr="007E09F1">
        <w:rPr>
          <w:color w:val="0D0D0D"/>
          <w:shd w:val="clear" w:color="auto" w:fill="FFFFFF"/>
        </w:rPr>
        <w:t>Staff contact information: Contact details such as email addresses or phone numbers associated with each staff membe</w:t>
      </w:r>
      <w:r w:rsidRPr="00502159">
        <w:rPr>
          <w:color w:val="0D0D0D"/>
          <w:sz w:val="21"/>
          <w:szCs w:val="21"/>
          <w:shd w:val="clear" w:color="auto" w:fill="FFFFFF"/>
        </w:rPr>
        <w:t>r.</w:t>
      </w:r>
    </w:p>
    <w:p w14:paraId="077FCA05" w14:textId="77777777" w:rsidR="00502159" w:rsidRPr="00502159" w:rsidRDefault="00502159" w:rsidP="00502159">
      <w:pPr>
        <w:rPr>
          <w:color w:val="0D0D0D"/>
          <w:sz w:val="21"/>
          <w:szCs w:val="21"/>
          <w:shd w:val="clear" w:color="auto" w:fill="FFFFFF"/>
        </w:rPr>
      </w:pPr>
    </w:p>
    <w:p w14:paraId="4C75D418" w14:textId="77777777" w:rsidR="00502159" w:rsidRPr="007E09F1" w:rsidRDefault="00502159" w:rsidP="00502159">
      <w:pPr>
        <w:rPr>
          <w:color w:val="0D0D0D"/>
          <w:shd w:val="clear" w:color="auto" w:fill="FFFFFF"/>
        </w:rPr>
      </w:pPr>
      <w:r w:rsidRPr="00502159">
        <w:rPr>
          <w:color w:val="0D0D0D"/>
          <w:sz w:val="21"/>
          <w:szCs w:val="21"/>
          <w:shd w:val="clear" w:color="auto" w:fill="FFFFFF"/>
        </w:rPr>
        <w:t>Methods:</w:t>
      </w:r>
    </w:p>
    <w:p w14:paraId="6B763F27" w14:textId="591DC436" w:rsidR="00263D53" w:rsidRPr="007E09F1" w:rsidRDefault="00263D53" w:rsidP="00263D53">
      <w:pPr>
        <w:pStyle w:val="ListParagraph"/>
        <w:widowControl/>
        <w:numPr>
          <w:ilvl w:val="0"/>
          <w:numId w:val="27"/>
        </w:numPr>
        <w:tabs>
          <w:tab w:val="left" w:pos="540"/>
          <w:tab w:val="left" w:pos="1260"/>
        </w:tabs>
        <w:spacing w:after="120"/>
        <w:jc w:val="both"/>
        <w:rPr>
          <w:color w:val="0D0D0D"/>
          <w:shd w:val="clear" w:color="auto" w:fill="FFFFFF"/>
        </w:rPr>
      </w:pPr>
      <w:r w:rsidRPr="007E09F1">
        <w:rPr>
          <w:color w:val="0D0D0D"/>
          <w:shd w:val="clear" w:color="auto" w:fill="FFFFFF"/>
        </w:rPr>
        <w:t xml:space="preserve">   Handle user inquiries: Allows staff members to address user inquiries, provide support, and resolve issues promptly through various communication channels.</w:t>
      </w:r>
    </w:p>
    <w:p w14:paraId="65B2330E" w14:textId="35A70E94" w:rsidR="00263D53" w:rsidRPr="007E09F1" w:rsidRDefault="00263D53" w:rsidP="00263D53">
      <w:pPr>
        <w:pStyle w:val="ListParagraph"/>
        <w:widowControl/>
        <w:numPr>
          <w:ilvl w:val="0"/>
          <w:numId w:val="27"/>
        </w:numPr>
        <w:tabs>
          <w:tab w:val="left" w:pos="540"/>
          <w:tab w:val="left" w:pos="1260"/>
        </w:tabs>
        <w:spacing w:after="120"/>
        <w:jc w:val="both"/>
        <w:rPr>
          <w:color w:val="0D0D0D"/>
          <w:shd w:val="clear" w:color="auto" w:fill="FFFFFF"/>
        </w:rPr>
      </w:pPr>
      <w:r w:rsidRPr="007E09F1">
        <w:rPr>
          <w:color w:val="0D0D0D"/>
          <w:shd w:val="clear" w:color="auto" w:fill="FFFFFF"/>
        </w:rPr>
        <w:t xml:space="preserve">   Process transactions: Empowers staff members to process transactions within the </w:t>
      </w:r>
      <w:proofErr w:type="spellStart"/>
      <w:r w:rsidRPr="007E09F1">
        <w:rPr>
          <w:color w:val="0D0D0D"/>
          <w:shd w:val="clear" w:color="auto" w:fill="FFFFFF"/>
        </w:rPr>
        <w:t>BlinkID</w:t>
      </w:r>
      <w:proofErr w:type="spellEnd"/>
      <w:r w:rsidRPr="007E09F1">
        <w:rPr>
          <w:color w:val="0D0D0D"/>
          <w:shd w:val="clear" w:color="auto" w:fill="FFFFFF"/>
        </w:rPr>
        <w:t xml:space="preserve"> system, including donations, payments, and other financial transactions, ensuring accuracy and compliance.</w:t>
      </w:r>
    </w:p>
    <w:p w14:paraId="005D9AD3" w14:textId="5062E280" w:rsidR="00263D53" w:rsidRPr="007E09F1" w:rsidRDefault="00263D53" w:rsidP="00263D53">
      <w:pPr>
        <w:pStyle w:val="ListParagraph"/>
        <w:widowControl/>
        <w:numPr>
          <w:ilvl w:val="0"/>
          <w:numId w:val="27"/>
        </w:numPr>
        <w:tabs>
          <w:tab w:val="left" w:pos="540"/>
          <w:tab w:val="left" w:pos="1260"/>
        </w:tabs>
        <w:spacing w:after="120"/>
        <w:jc w:val="both"/>
        <w:rPr>
          <w:color w:val="0D0D0D"/>
          <w:shd w:val="clear" w:color="auto" w:fill="FFFFFF"/>
        </w:rPr>
      </w:pPr>
      <w:r w:rsidRPr="007E09F1">
        <w:rPr>
          <w:color w:val="0D0D0D"/>
          <w:shd w:val="clear" w:color="auto" w:fill="FFFFFF"/>
        </w:rPr>
        <w:t xml:space="preserve">   View activity logs: Grants access to activity logs documenting user interactions, transactions, and system events, enabling staff to monitor activities and track trends for analysis and compliance purposes.</w:t>
      </w:r>
    </w:p>
    <w:p w14:paraId="220931FF" w14:textId="34981336" w:rsidR="00263D53" w:rsidRPr="007E09F1" w:rsidRDefault="00263D53" w:rsidP="00263D53">
      <w:pPr>
        <w:pStyle w:val="ListParagraph"/>
        <w:widowControl/>
        <w:numPr>
          <w:ilvl w:val="0"/>
          <w:numId w:val="27"/>
        </w:numPr>
        <w:tabs>
          <w:tab w:val="left" w:pos="540"/>
          <w:tab w:val="left" w:pos="1260"/>
        </w:tabs>
        <w:spacing w:after="120"/>
        <w:jc w:val="both"/>
        <w:rPr>
          <w:color w:val="0D0D0D"/>
          <w:shd w:val="clear" w:color="auto" w:fill="FFFFFF"/>
        </w:rPr>
      </w:pPr>
      <w:r w:rsidRPr="007E09F1">
        <w:rPr>
          <w:color w:val="0D0D0D"/>
          <w:shd w:val="clear" w:color="auto" w:fill="FFFFFF"/>
        </w:rPr>
        <w:t xml:space="preserve">   Generate activity reports: Enables staff members to generate and export reports summarizing key metrics and statistics related to their responsibilities, such as transaction volumes, inventory levels, and user engagement, facilitating informed decision-making.</w:t>
      </w:r>
    </w:p>
    <w:p w14:paraId="55CFD6F5" w14:textId="0378AB0A" w:rsidR="00263D53" w:rsidRPr="007E09F1" w:rsidRDefault="00263D53" w:rsidP="00263D53">
      <w:pPr>
        <w:pStyle w:val="ListParagraph"/>
        <w:widowControl/>
        <w:numPr>
          <w:ilvl w:val="0"/>
          <w:numId w:val="27"/>
        </w:numPr>
        <w:tabs>
          <w:tab w:val="left" w:pos="540"/>
          <w:tab w:val="left" w:pos="1260"/>
        </w:tabs>
        <w:spacing w:after="120"/>
        <w:jc w:val="both"/>
        <w:rPr>
          <w:color w:val="0D0D0D"/>
          <w:shd w:val="clear" w:color="auto" w:fill="FFFFFF"/>
        </w:rPr>
      </w:pPr>
      <w:r w:rsidRPr="007E09F1">
        <w:rPr>
          <w:color w:val="0D0D0D"/>
          <w:shd w:val="clear" w:color="auto" w:fill="FFFFFF"/>
        </w:rPr>
        <w:t xml:space="preserve">   Manage announcements: Allows staff members to create, edit, and publish announcements or notifications for users within the </w:t>
      </w:r>
      <w:proofErr w:type="spellStart"/>
      <w:r w:rsidRPr="007E09F1">
        <w:rPr>
          <w:color w:val="0D0D0D"/>
          <w:shd w:val="clear" w:color="auto" w:fill="FFFFFF"/>
        </w:rPr>
        <w:t>BlinkID</w:t>
      </w:r>
      <w:proofErr w:type="spellEnd"/>
      <w:r w:rsidRPr="007E09F1">
        <w:rPr>
          <w:color w:val="0D0D0D"/>
          <w:shd w:val="clear" w:color="auto" w:fill="FFFFFF"/>
        </w:rPr>
        <w:t xml:space="preserve"> application, ensuring effective communication of important updates, promotions, or announcements.</w:t>
      </w:r>
    </w:p>
    <w:p w14:paraId="6B39F13E" w14:textId="5E0E824C" w:rsidR="00502159" w:rsidRPr="007E09F1" w:rsidRDefault="00263D53" w:rsidP="00263D53">
      <w:pPr>
        <w:pStyle w:val="ListParagraph"/>
        <w:widowControl/>
        <w:numPr>
          <w:ilvl w:val="0"/>
          <w:numId w:val="27"/>
        </w:numPr>
        <w:tabs>
          <w:tab w:val="left" w:pos="540"/>
          <w:tab w:val="left" w:pos="1260"/>
        </w:tabs>
        <w:spacing w:after="120"/>
        <w:jc w:val="both"/>
      </w:pPr>
      <w:r w:rsidRPr="007E09F1">
        <w:rPr>
          <w:color w:val="0D0D0D"/>
          <w:shd w:val="clear" w:color="auto" w:fill="FFFFFF"/>
        </w:rPr>
        <w:t xml:space="preserve">   Validate groups: Provides functionality for staff members to validate the membership and permissions of groups within the system, ensuring that group assignments are accurate and align with organizational requirements. This validation helps maintain data integrity and security within the </w:t>
      </w:r>
      <w:proofErr w:type="spellStart"/>
      <w:r w:rsidRPr="007E09F1">
        <w:rPr>
          <w:color w:val="0D0D0D"/>
          <w:shd w:val="clear" w:color="auto" w:fill="FFFFFF"/>
        </w:rPr>
        <w:t>BlinkID</w:t>
      </w:r>
      <w:proofErr w:type="spellEnd"/>
      <w:r w:rsidRPr="007E09F1">
        <w:rPr>
          <w:color w:val="0D0D0D"/>
          <w:shd w:val="clear" w:color="auto" w:fill="FFFFFF"/>
        </w:rPr>
        <w:t xml:space="preserve"> project.</w:t>
      </w:r>
    </w:p>
    <w:p w14:paraId="0AAB032C" w14:textId="77777777" w:rsidR="00D82597" w:rsidRDefault="00D82597" w:rsidP="00D82597">
      <w:pPr>
        <w:pStyle w:val="ListParagraph"/>
        <w:widowControl/>
        <w:tabs>
          <w:tab w:val="left" w:pos="540"/>
          <w:tab w:val="left" w:pos="1260"/>
        </w:tabs>
        <w:spacing w:after="120"/>
        <w:jc w:val="both"/>
      </w:pPr>
    </w:p>
    <w:p w14:paraId="3E4BCD5B" w14:textId="2AC07E8D" w:rsidR="00502159" w:rsidRDefault="00000000" w:rsidP="00502159">
      <w:pPr>
        <w:pStyle w:val="Heading1"/>
        <w:numPr>
          <w:ilvl w:val="0"/>
          <w:numId w:val="9"/>
        </w:numPr>
      </w:pPr>
      <w:bookmarkStart w:id="15" w:name="_Toc164719260"/>
      <w:r>
        <w:t>User Interface Design</w:t>
      </w:r>
      <w:bookmarkEnd w:id="15"/>
    </w:p>
    <w:p w14:paraId="1DFAA7B3" w14:textId="77777777" w:rsidR="00D82597" w:rsidRPr="00D82597" w:rsidRDefault="00D82597" w:rsidP="00D82597"/>
    <w:p w14:paraId="3C0D677A" w14:textId="17C79696" w:rsidR="008B503C" w:rsidRDefault="00CC14BA" w:rsidP="00FE7EFE">
      <w:pPr>
        <w:widowControl/>
        <w:pBdr>
          <w:top w:val="nil"/>
          <w:left w:val="nil"/>
          <w:bottom w:val="nil"/>
          <w:right w:val="nil"/>
          <w:between w:val="nil"/>
        </w:pBdr>
        <w:tabs>
          <w:tab w:val="left" w:pos="540"/>
          <w:tab w:val="left" w:pos="1260"/>
        </w:tabs>
        <w:spacing w:after="120" w:line="240" w:lineRule="auto"/>
        <w:jc w:val="both"/>
      </w:pPr>
      <w:r>
        <w:t xml:space="preserve"> </w:t>
      </w:r>
      <w:r w:rsidR="008B503C">
        <w:t>Student Dashboard:</w:t>
      </w:r>
    </w:p>
    <w:p w14:paraId="694797E0" w14:textId="77777777" w:rsidR="008B503C" w:rsidRDefault="008B503C" w:rsidP="00C241A3">
      <w:pPr>
        <w:pStyle w:val="ListParagraph"/>
        <w:widowControl/>
        <w:numPr>
          <w:ilvl w:val="0"/>
          <w:numId w:val="22"/>
        </w:numPr>
        <w:pBdr>
          <w:top w:val="nil"/>
          <w:left w:val="nil"/>
          <w:bottom w:val="nil"/>
          <w:right w:val="nil"/>
          <w:between w:val="nil"/>
        </w:pBdr>
        <w:tabs>
          <w:tab w:val="left" w:pos="540"/>
          <w:tab w:val="left" w:pos="1260"/>
        </w:tabs>
        <w:spacing w:after="120" w:line="240" w:lineRule="auto"/>
        <w:jc w:val="both"/>
      </w:pPr>
      <w:r>
        <w:t>The Student Dashboard provides students with a streamlined view of their upcoming exams and assigned groups.</w:t>
      </w:r>
    </w:p>
    <w:p w14:paraId="7A9A5413" w14:textId="77777777" w:rsidR="008B503C" w:rsidRDefault="008B503C" w:rsidP="00C241A3">
      <w:pPr>
        <w:pStyle w:val="ListParagraph"/>
        <w:widowControl/>
        <w:numPr>
          <w:ilvl w:val="0"/>
          <w:numId w:val="22"/>
        </w:numPr>
        <w:pBdr>
          <w:top w:val="nil"/>
          <w:left w:val="nil"/>
          <w:bottom w:val="nil"/>
          <w:right w:val="nil"/>
          <w:between w:val="nil"/>
        </w:pBdr>
        <w:tabs>
          <w:tab w:val="left" w:pos="540"/>
          <w:tab w:val="left" w:pos="1260"/>
        </w:tabs>
        <w:spacing w:after="120" w:line="240" w:lineRule="auto"/>
        <w:jc w:val="both"/>
      </w:pPr>
      <w:r>
        <w:t>Students can easily access information regarding exam dates, times, and locations, as well as details about the groups they belong to within the campus community.</w:t>
      </w:r>
    </w:p>
    <w:p w14:paraId="25B7CEE8" w14:textId="3689C981" w:rsidR="008B503C" w:rsidRDefault="008B503C" w:rsidP="00263D53">
      <w:pPr>
        <w:widowControl/>
        <w:pBdr>
          <w:top w:val="nil"/>
          <w:left w:val="nil"/>
          <w:bottom w:val="nil"/>
          <w:right w:val="nil"/>
          <w:between w:val="nil"/>
        </w:pBdr>
        <w:tabs>
          <w:tab w:val="left" w:pos="540"/>
          <w:tab w:val="left" w:pos="1260"/>
        </w:tabs>
        <w:spacing w:after="120" w:line="240" w:lineRule="auto"/>
        <w:jc w:val="both"/>
      </w:pPr>
      <w:r>
        <w:t>Teacher Dashboard:</w:t>
      </w:r>
    </w:p>
    <w:p w14:paraId="1789680F" w14:textId="77777777" w:rsidR="008B503C" w:rsidRDefault="008B503C" w:rsidP="00C241A3">
      <w:pPr>
        <w:pStyle w:val="ListParagraph"/>
        <w:widowControl/>
        <w:numPr>
          <w:ilvl w:val="0"/>
          <w:numId w:val="22"/>
        </w:numPr>
        <w:pBdr>
          <w:top w:val="nil"/>
          <w:left w:val="nil"/>
          <w:bottom w:val="nil"/>
          <w:right w:val="nil"/>
          <w:between w:val="nil"/>
        </w:pBdr>
        <w:tabs>
          <w:tab w:val="left" w:pos="540"/>
          <w:tab w:val="left" w:pos="1260"/>
        </w:tabs>
        <w:spacing w:after="120" w:line="240" w:lineRule="auto"/>
        <w:jc w:val="both"/>
      </w:pPr>
      <w:r>
        <w:t>The Teacher Dashboard empowers teachers with tools to efficiently manage exams and student groups.</w:t>
      </w:r>
    </w:p>
    <w:p w14:paraId="0D69CFC2" w14:textId="77777777" w:rsidR="008B503C" w:rsidRDefault="008B503C" w:rsidP="00C241A3">
      <w:pPr>
        <w:pStyle w:val="ListParagraph"/>
        <w:widowControl/>
        <w:numPr>
          <w:ilvl w:val="0"/>
          <w:numId w:val="22"/>
        </w:numPr>
        <w:pBdr>
          <w:top w:val="nil"/>
          <w:left w:val="nil"/>
          <w:bottom w:val="nil"/>
          <w:right w:val="nil"/>
          <w:between w:val="nil"/>
        </w:pBdr>
        <w:tabs>
          <w:tab w:val="left" w:pos="540"/>
          <w:tab w:val="left" w:pos="1260"/>
        </w:tabs>
        <w:spacing w:after="120" w:line="240" w:lineRule="auto"/>
        <w:jc w:val="both"/>
      </w:pPr>
      <w:r>
        <w:t>Teachers can create new exams, set parameters such as duration and grading criteria, and assign students to specific exams.</w:t>
      </w:r>
    </w:p>
    <w:p w14:paraId="6DE41C46" w14:textId="2C0345B8" w:rsidR="00AE6597" w:rsidRDefault="008B503C" w:rsidP="00AE6597">
      <w:pPr>
        <w:pStyle w:val="ListParagraph"/>
        <w:widowControl/>
        <w:numPr>
          <w:ilvl w:val="0"/>
          <w:numId w:val="22"/>
        </w:numPr>
        <w:pBdr>
          <w:top w:val="nil"/>
          <w:left w:val="nil"/>
          <w:bottom w:val="nil"/>
          <w:right w:val="nil"/>
          <w:between w:val="nil"/>
        </w:pBdr>
        <w:tabs>
          <w:tab w:val="left" w:pos="540"/>
          <w:tab w:val="left" w:pos="1260"/>
        </w:tabs>
        <w:spacing w:after="120" w:line="240" w:lineRule="auto"/>
        <w:jc w:val="both"/>
      </w:pPr>
      <w:r>
        <w:t xml:space="preserve">Additionally, teachers </w:t>
      </w:r>
      <w:proofErr w:type="gramStart"/>
      <w:r>
        <w:t>have the ability to</w:t>
      </w:r>
      <w:proofErr w:type="gramEnd"/>
      <w:r>
        <w:t xml:space="preserve"> create new student profiles directly from the dashboard and add them to existing or upcoming exams.</w:t>
      </w:r>
    </w:p>
    <w:p w14:paraId="64AB1A9B" w14:textId="77777777" w:rsidR="00C52CD8" w:rsidRDefault="00C52CD8" w:rsidP="00C52CD8">
      <w:pPr>
        <w:widowControl/>
        <w:pBdr>
          <w:top w:val="nil"/>
          <w:left w:val="nil"/>
          <w:bottom w:val="nil"/>
          <w:right w:val="nil"/>
          <w:between w:val="nil"/>
        </w:pBdr>
        <w:tabs>
          <w:tab w:val="left" w:pos="540"/>
          <w:tab w:val="left" w:pos="1260"/>
        </w:tabs>
        <w:spacing w:after="120" w:line="240" w:lineRule="auto"/>
        <w:jc w:val="both"/>
      </w:pPr>
      <w:r>
        <w:t>Create exams in teacher dashboard:</w:t>
      </w:r>
    </w:p>
    <w:p w14:paraId="632E533C" w14:textId="77777777" w:rsidR="00C52CD8" w:rsidRDefault="00C52CD8" w:rsidP="00C52CD8">
      <w:pPr>
        <w:pStyle w:val="ListParagraph"/>
        <w:widowControl/>
        <w:numPr>
          <w:ilvl w:val="0"/>
          <w:numId w:val="29"/>
        </w:numPr>
        <w:pBdr>
          <w:top w:val="nil"/>
          <w:left w:val="nil"/>
          <w:bottom w:val="nil"/>
          <w:right w:val="nil"/>
          <w:between w:val="nil"/>
        </w:pBdr>
        <w:tabs>
          <w:tab w:val="left" w:pos="540"/>
          <w:tab w:val="left" w:pos="1260"/>
        </w:tabs>
        <w:spacing w:after="120" w:line="240" w:lineRule="auto"/>
        <w:jc w:val="both"/>
      </w:pPr>
      <w:r>
        <w:t>Exam Creation Interface: Within the teacher dashboard, educators can access the exam creation interface, where they can define the details of the exam. This includes specifying the exam title, duration, instructions, and any additional parameters relevant to the assessment.</w:t>
      </w:r>
    </w:p>
    <w:p w14:paraId="033C19D7" w14:textId="77777777" w:rsidR="00C52CD8" w:rsidRDefault="00C52CD8" w:rsidP="00C52CD8">
      <w:pPr>
        <w:pStyle w:val="ListParagraph"/>
        <w:widowControl/>
        <w:numPr>
          <w:ilvl w:val="0"/>
          <w:numId w:val="29"/>
        </w:numPr>
        <w:pBdr>
          <w:top w:val="nil"/>
          <w:left w:val="nil"/>
          <w:bottom w:val="nil"/>
          <w:right w:val="nil"/>
          <w:between w:val="nil"/>
        </w:pBdr>
        <w:tabs>
          <w:tab w:val="left" w:pos="540"/>
          <w:tab w:val="left" w:pos="1260"/>
        </w:tabs>
        <w:spacing w:after="120" w:line="240" w:lineRule="auto"/>
        <w:jc w:val="both"/>
      </w:pPr>
      <w:r>
        <w:lastRenderedPageBreak/>
        <w:t xml:space="preserve">Adding </w:t>
      </w:r>
      <w:proofErr w:type="spellStart"/>
      <w:proofErr w:type="gramStart"/>
      <w:r>
        <w:t>Questions:Teachers</w:t>
      </w:r>
      <w:proofErr w:type="spellEnd"/>
      <w:proofErr w:type="gramEnd"/>
      <w:r>
        <w:t xml:space="preserve"> can add questions to the exam from a question bank or create new questions directly within the exam creation interface. They have the flexibility to include various question types such as multiple choice, short answer, essay, and more. Additionally, teachers can set the point values for each question to reflect its importance in the overall assessment.</w:t>
      </w:r>
    </w:p>
    <w:p w14:paraId="6A095E35" w14:textId="51EA40A1" w:rsidR="00C52CD8" w:rsidRDefault="00C52CD8" w:rsidP="00C52CD8">
      <w:pPr>
        <w:pStyle w:val="ListParagraph"/>
        <w:widowControl/>
        <w:numPr>
          <w:ilvl w:val="0"/>
          <w:numId w:val="29"/>
        </w:numPr>
        <w:pBdr>
          <w:top w:val="nil"/>
          <w:left w:val="nil"/>
          <w:bottom w:val="nil"/>
          <w:right w:val="nil"/>
          <w:between w:val="nil"/>
        </w:pBdr>
        <w:tabs>
          <w:tab w:val="left" w:pos="540"/>
          <w:tab w:val="left" w:pos="1260"/>
        </w:tabs>
        <w:spacing w:after="120" w:line="240" w:lineRule="auto"/>
        <w:jc w:val="both"/>
      </w:pPr>
      <w:r>
        <w:t xml:space="preserve">Setting Permissions and </w:t>
      </w:r>
      <w:proofErr w:type="spellStart"/>
      <w:proofErr w:type="gramStart"/>
      <w:r>
        <w:t>Access:Teachers</w:t>
      </w:r>
      <w:proofErr w:type="spellEnd"/>
      <w:proofErr w:type="gramEnd"/>
      <w:r>
        <w:t xml:space="preserve"> can configure permissions and access settings for the exam, specifying which students or groups can participate and when the exam will be available. They can also establish rules for exam behavior, such as whether students can review their answers, receive immediate feedback, or have a time limit for completion. These settings ensure that the exam aligns with the instructional objectives and assessment criteria.</w:t>
      </w:r>
    </w:p>
    <w:p w14:paraId="757D2298" w14:textId="364B030D" w:rsidR="008B503C" w:rsidRPr="00C52CD8" w:rsidRDefault="008B503C" w:rsidP="00263D53">
      <w:pPr>
        <w:widowControl/>
        <w:pBdr>
          <w:top w:val="nil"/>
          <w:left w:val="nil"/>
          <w:bottom w:val="nil"/>
          <w:right w:val="nil"/>
          <w:between w:val="nil"/>
        </w:pBdr>
        <w:tabs>
          <w:tab w:val="left" w:pos="540"/>
          <w:tab w:val="left" w:pos="1260"/>
        </w:tabs>
        <w:spacing w:after="120" w:line="240" w:lineRule="auto"/>
        <w:jc w:val="both"/>
      </w:pPr>
      <w:r w:rsidRPr="00C52CD8">
        <w:t>Add Student to Exam:</w:t>
      </w:r>
    </w:p>
    <w:p w14:paraId="5CA525C4" w14:textId="77777777" w:rsidR="008B503C" w:rsidRDefault="008B503C" w:rsidP="00C241A3">
      <w:pPr>
        <w:pStyle w:val="ListParagraph"/>
        <w:widowControl/>
        <w:numPr>
          <w:ilvl w:val="0"/>
          <w:numId w:val="23"/>
        </w:numPr>
        <w:pBdr>
          <w:top w:val="nil"/>
          <w:left w:val="nil"/>
          <w:bottom w:val="nil"/>
          <w:right w:val="nil"/>
          <w:between w:val="nil"/>
        </w:pBdr>
        <w:tabs>
          <w:tab w:val="left" w:pos="540"/>
          <w:tab w:val="left" w:pos="1260"/>
        </w:tabs>
        <w:spacing w:after="120" w:line="240" w:lineRule="auto"/>
        <w:jc w:val="both"/>
      </w:pPr>
      <w:r>
        <w:t>When adding a student to an exam, teachers can input the student's information and select the exam to which they will be added.</w:t>
      </w:r>
    </w:p>
    <w:p w14:paraId="46A6B67B" w14:textId="77777777" w:rsidR="008B503C" w:rsidRDefault="008B503C" w:rsidP="00C241A3">
      <w:pPr>
        <w:pStyle w:val="ListParagraph"/>
        <w:widowControl/>
        <w:numPr>
          <w:ilvl w:val="0"/>
          <w:numId w:val="23"/>
        </w:numPr>
        <w:pBdr>
          <w:top w:val="nil"/>
          <w:left w:val="nil"/>
          <w:bottom w:val="nil"/>
          <w:right w:val="nil"/>
          <w:between w:val="nil"/>
        </w:pBdr>
        <w:tabs>
          <w:tab w:val="left" w:pos="540"/>
          <w:tab w:val="left" w:pos="1260"/>
        </w:tabs>
        <w:spacing w:after="120" w:line="240" w:lineRule="auto"/>
        <w:jc w:val="both"/>
      </w:pPr>
      <w:r>
        <w:t xml:space="preserve">After entering the student's details, teachers have the option to validate the student's identity by capturing a real-time photo using the </w:t>
      </w:r>
      <w:proofErr w:type="spellStart"/>
      <w:r>
        <w:t>BlinkID</w:t>
      </w:r>
      <w:proofErr w:type="spellEnd"/>
      <w:r>
        <w:t xml:space="preserve"> application.</w:t>
      </w:r>
    </w:p>
    <w:p w14:paraId="04B36434" w14:textId="7546ABE7" w:rsidR="008B503C" w:rsidRDefault="008B503C" w:rsidP="00C241A3">
      <w:pPr>
        <w:pStyle w:val="ListParagraph"/>
        <w:widowControl/>
        <w:numPr>
          <w:ilvl w:val="0"/>
          <w:numId w:val="23"/>
        </w:numPr>
        <w:pBdr>
          <w:top w:val="nil"/>
          <w:left w:val="nil"/>
          <w:bottom w:val="nil"/>
          <w:right w:val="nil"/>
          <w:between w:val="nil"/>
        </w:pBdr>
        <w:tabs>
          <w:tab w:val="left" w:pos="540"/>
          <w:tab w:val="left" w:pos="1260"/>
        </w:tabs>
        <w:spacing w:after="120" w:line="240" w:lineRule="auto"/>
        <w:jc w:val="both"/>
      </w:pPr>
      <w:r>
        <w:t>The system then authenticates the student's identity by comparing the captured photo with the student's existing profile photo, ensuring accuracy and security.</w:t>
      </w:r>
    </w:p>
    <w:p w14:paraId="27590BF3" w14:textId="5B133280" w:rsidR="00C52CD8" w:rsidRDefault="00C52CD8" w:rsidP="00C52CD8">
      <w:pPr>
        <w:widowControl/>
        <w:pBdr>
          <w:top w:val="nil"/>
          <w:left w:val="nil"/>
          <w:bottom w:val="nil"/>
          <w:right w:val="nil"/>
          <w:between w:val="nil"/>
        </w:pBdr>
        <w:tabs>
          <w:tab w:val="left" w:pos="540"/>
          <w:tab w:val="left" w:pos="1260"/>
        </w:tabs>
        <w:spacing w:after="120" w:line="240" w:lineRule="auto"/>
        <w:jc w:val="both"/>
      </w:pPr>
      <w:r w:rsidRPr="00C52CD8">
        <w:t>Staff dashboard:</w:t>
      </w:r>
    </w:p>
    <w:p w14:paraId="1DB9A564" w14:textId="1EDB499F" w:rsidR="00C52CD8" w:rsidRDefault="00C52CD8" w:rsidP="00C52CD8">
      <w:pPr>
        <w:pStyle w:val="ListParagraph"/>
        <w:widowControl/>
        <w:numPr>
          <w:ilvl w:val="0"/>
          <w:numId w:val="30"/>
        </w:numPr>
        <w:pBdr>
          <w:top w:val="nil"/>
          <w:left w:val="nil"/>
          <w:bottom w:val="nil"/>
          <w:right w:val="nil"/>
          <w:between w:val="nil"/>
        </w:pBdr>
        <w:tabs>
          <w:tab w:val="left" w:pos="540"/>
          <w:tab w:val="left" w:pos="1260"/>
        </w:tabs>
        <w:spacing w:after="120" w:line="240" w:lineRule="auto"/>
        <w:jc w:val="both"/>
      </w:pPr>
      <w:r>
        <w:t xml:space="preserve">User </w:t>
      </w:r>
      <w:r w:rsidR="002C7B1A">
        <w:t>Management: The</w:t>
      </w:r>
      <w:r>
        <w:t xml:space="preserve"> staff dashboard provides tools for managing user accounts, including creating, modifying, and deactivating accounts as needed. Staff members can also assign roles and permissions to users, ensuring appropriate access levels within the system.</w:t>
      </w:r>
    </w:p>
    <w:p w14:paraId="12B63A44" w14:textId="68CD94B0" w:rsidR="00C52CD8" w:rsidRDefault="00C52CD8" w:rsidP="00C52CD8">
      <w:pPr>
        <w:pStyle w:val="ListParagraph"/>
        <w:widowControl/>
        <w:numPr>
          <w:ilvl w:val="0"/>
          <w:numId w:val="30"/>
        </w:numPr>
        <w:pBdr>
          <w:top w:val="nil"/>
          <w:left w:val="nil"/>
          <w:bottom w:val="nil"/>
          <w:right w:val="nil"/>
          <w:between w:val="nil"/>
        </w:pBdr>
        <w:tabs>
          <w:tab w:val="left" w:pos="540"/>
          <w:tab w:val="left" w:pos="1260"/>
        </w:tabs>
        <w:spacing w:after="120" w:line="240" w:lineRule="auto"/>
        <w:jc w:val="both"/>
      </w:pPr>
      <w:r>
        <w:t xml:space="preserve">Transaction </w:t>
      </w:r>
      <w:r w:rsidR="002C7B1A">
        <w:t>Processing: Staff</w:t>
      </w:r>
      <w:r>
        <w:t xml:space="preserve"> can access features for processing transactions within the system, facilitating tasks such as donation processing, payment verification, and managing financial records. This functionality enables efficient and secure handling of financial transactions related to the organization's operations.</w:t>
      </w:r>
    </w:p>
    <w:p w14:paraId="5C82B210" w14:textId="1BB452B1" w:rsidR="00C52CD8" w:rsidRDefault="00C52CD8" w:rsidP="00C52CD8">
      <w:pPr>
        <w:pStyle w:val="ListParagraph"/>
        <w:widowControl/>
        <w:numPr>
          <w:ilvl w:val="0"/>
          <w:numId w:val="30"/>
        </w:numPr>
        <w:pBdr>
          <w:top w:val="nil"/>
          <w:left w:val="nil"/>
          <w:bottom w:val="nil"/>
          <w:right w:val="nil"/>
          <w:between w:val="nil"/>
        </w:pBdr>
        <w:tabs>
          <w:tab w:val="left" w:pos="540"/>
          <w:tab w:val="left" w:pos="1260"/>
        </w:tabs>
        <w:spacing w:after="120" w:line="240" w:lineRule="auto"/>
        <w:jc w:val="both"/>
      </w:pPr>
      <w:r>
        <w:t xml:space="preserve">Reporting and </w:t>
      </w:r>
      <w:r w:rsidR="002C7B1A">
        <w:t>Analytics: The</w:t>
      </w:r>
      <w:r>
        <w:t xml:space="preserve"> staff dashboard offers reporting and analytics capabilities, allowing staff members to generate and analyze reports on various metrics such as transaction volumes, user activity, and inventory levels. These insights aid in decision-making processes and help track organizational performance over time.</w:t>
      </w:r>
    </w:p>
    <w:p w14:paraId="1D31B863" w14:textId="400C6E40" w:rsidR="002C7B1A" w:rsidRDefault="00C52CD8" w:rsidP="002C7B1A">
      <w:pPr>
        <w:widowControl/>
        <w:pBdr>
          <w:top w:val="nil"/>
          <w:left w:val="nil"/>
          <w:bottom w:val="nil"/>
          <w:right w:val="nil"/>
          <w:between w:val="nil"/>
        </w:pBdr>
        <w:tabs>
          <w:tab w:val="left" w:pos="540"/>
          <w:tab w:val="left" w:pos="1260"/>
        </w:tabs>
        <w:spacing w:after="120" w:line="240" w:lineRule="auto"/>
        <w:jc w:val="both"/>
      </w:pPr>
      <w:r>
        <w:t>Creating group</w:t>
      </w:r>
      <w:r w:rsidR="002C7B1A">
        <w:t xml:space="preserve"> in the staff dashboard:</w:t>
      </w:r>
    </w:p>
    <w:p w14:paraId="7718F265" w14:textId="4A3B74F0" w:rsidR="002C7B1A" w:rsidRDefault="002C7B1A" w:rsidP="002C7B1A">
      <w:pPr>
        <w:pStyle w:val="ListParagraph"/>
        <w:widowControl/>
        <w:numPr>
          <w:ilvl w:val="0"/>
          <w:numId w:val="31"/>
        </w:numPr>
        <w:pBdr>
          <w:top w:val="nil"/>
          <w:left w:val="nil"/>
          <w:bottom w:val="nil"/>
          <w:right w:val="nil"/>
          <w:between w:val="nil"/>
        </w:pBdr>
        <w:tabs>
          <w:tab w:val="left" w:pos="540"/>
          <w:tab w:val="left" w:pos="1260"/>
        </w:tabs>
        <w:spacing w:after="120" w:line="240" w:lineRule="auto"/>
        <w:jc w:val="both"/>
      </w:pPr>
      <w:r>
        <w:t>Group Creation Interface: The staff dashboard features a user-friendly interface for creating groups, where staff members can input group names, and descriptions, and assign group administrators.</w:t>
      </w:r>
    </w:p>
    <w:p w14:paraId="1CB65EBD" w14:textId="32092E78" w:rsidR="002C7B1A" w:rsidRDefault="002C7B1A" w:rsidP="002C7B1A">
      <w:pPr>
        <w:pStyle w:val="ListParagraph"/>
        <w:widowControl/>
        <w:numPr>
          <w:ilvl w:val="0"/>
          <w:numId w:val="31"/>
        </w:numPr>
        <w:pBdr>
          <w:top w:val="nil"/>
          <w:left w:val="nil"/>
          <w:bottom w:val="nil"/>
          <w:right w:val="nil"/>
          <w:between w:val="nil"/>
        </w:pBdr>
        <w:tabs>
          <w:tab w:val="left" w:pos="540"/>
          <w:tab w:val="left" w:pos="1260"/>
        </w:tabs>
        <w:spacing w:after="120" w:line="240" w:lineRule="auto"/>
        <w:jc w:val="both"/>
      </w:pPr>
      <w:r>
        <w:t>Membership Management: Staff can add or remove members to/from groups, ensuring that individuals are appropriately categorized and assigned to relevant groups based on their roles or responsibilities within the organization.</w:t>
      </w:r>
    </w:p>
    <w:p w14:paraId="5BA0EADA" w14:textId="055CAE24" w:rsidR="002C7B1A" w:rsidRDefault="002C7B1A" w:rsidP="002C7B1A">
      <w:pPr>
        <w:pStyle w:val="ListParagraph"/>
        <w:widowControl/>
        <w:numPr>
          <w:ilvl w:val="0"/>
          <w:numId w:val="31"/>
        </w:numPr>
        <w:pBdr>
          <w:top w:val="nil"/>
          <w:left w:val="nil"/>
          <w:bottom w:val="nil"/>
          <w:right w:val="nil"/>
          <w:between w:val="nil"/>
        </w:pBdr>
        <w:tabs>
          <w:tab w:val="left" w:pos="540"/>
          <w:tab w:val="left" w:pos="1260"/>
        </w:tabs>
        <w:spacing w:after="120" w:line="240" w:lineRule="auto"/>
      </w:pPr>
      <w:r>
        <w:t>Access Control: The staff dashboard allows staff members to configure access permissions for each group, defining which resources, features, or data members of the group can access within the system, ensuring security and data integrity.</w:t>
      </w:r>
    </w:p>
    <w:p w14:paraId="3AD4277A" w14:textId="5E625D18" w:rsidR="008B503C" w:rsidRPr="00C52CD8" w:rsidRDefault="008B503C" w:rsidP="002C7B1A">
      <w:pPr>
        <w:widowControl/>
        <w:pBdr>
          <w:top w:val="nil"/>
          <w:left w:val="nil"/>
          <w:bottom w:val="nil"/>
          <w:right w:val="nil"/>
          <w:between w:val="nil"/>
        </w:pBdr>
        <w:tabs>
          <w:tab w:val="left" w:pos="540"/>
          <w:tab w:val="left" w:pos="1260"/>
        </w:tabs>
        <w:spacing w:after="120" w:line="240" w:lineRule="auto"/>
      </w:pPr>
      <w:r w:rsidRPr="00C52CD8">
        <w:t>Validate the Student Added</w:t>
      </w:r>
      <w:r w:rsidR="00AE6597" w:rsidRPr="00C52CD8">
        <w:t xml:space="preserve"> </w:t>
      </w:r>
      <w:r w:rsidR="002C7B1A">
        <w:t>into</w:t>
      </w:r>
      <w:r w:rsidR="005415E3">
        <w:t>9</w:t>
      </w:r>
      <w:r w:rsidR="00AE6597" w:rsidRPr="00C52CD8">
        <w:t xml:space="preserve"> exam</w:t>
      </w:r>
      <w:r w:rsidRPr="00C52CD8">
        <w:t>:</w:t>
      </w:r>
    </w:p>
    <w:p w14:paraId="77FB35EE" w14:textId="77777777" w:rsidR="008B503C" w:rsidRDefault="008B503C" w:rsidP="00C241A3">
      <w:pPr>
        <w:pStyle w:val="ListParagraph"/>
        <w:widowControl/>
        <w:numPr>
          <w:ilvl w:val="0"/>
          <w:numId w:val="24"/>
        </w:numPr>
        <w:pBdr>
          <w:top w:val="nil"/>
          <w:left w:val="nil"/>
          <w:bottom w:val="nil"/>
          <w:right w:val="nil"/>
          <w:between w:val="nil"/>
        </w:pBdr>
        <w:tabs>
          <w:tab w:val="left" w:pos="540"/>
          <w:tab w:val="left" w:pos="1260"/>
        </w:tabs>
        <w:spacing w:after="120" w:line="240" w:lineRule="auto"/>
        <w:jc w:val="both"/>
      </w:pPr>
      <w:r>
        <w:t>Following the addition of a student to an exam, the Validate Student Added page prompts the teacher to capture a photo of the student using the device's camera.</w:t>
      </w:r>
    </w:p>
    <w:p w14:paraId="7B50D7A7" w14:textId="77777777" w:rsidR="008B503C" w:rsidRDefault="008B503C" w:rsidP="00C241A3">
      <w:pPr>
        <w:pStyle w:val="ListParagraph"/>
        <w:widowControl/>
        <w:numPr>
          <w:ilvl w:val="0"/>
          <w:numId w:val="24"/>
        </w:numPr>
        <w:pBdr>
          <w:top w:val="nil"/>
          <w:left w:val="nil"/>
          <w:bottom w:val="nil"/>
          <w:right w:val="nil"/>
          <w:between w:val="nil"/>
        </w:pBdr>
        <w:tabs>
          <w:tab w:val="left" w:pos="540"/>
          <w:tab w:val="left" w:pos="1260"/>
        </w:tabs>
        <w:spacing w:after="120" w:line="240" w:lineRule="auto"/>
        <w:jc w:val="both"/>
      </w:pPr>
      <w:r>
        <w:t xml:space="preserve">The </w:t>
      </w:r>
      <w:proofErr w:type="spellStart"/>
      <w:r>
        <w:t>BlinkID</w:t>
      </w:r>
      <w:proofErr w:type="spellEnd"/>
      <w:r>
        <w:t xml:space="preserve"> application utilizes facial recognition technology to compare the captured photo with the student's pre-existing profile photo stored in the system.</w:t>
      </w:r>
    </w:p>
    <w:p w14:paraId="51C96FBF" w14:textId="77777777" w:rsidR="00AE6597" w:rsidRDefault="008B503C" w:rsidP="00C241A3">
      <w:pPr>
        <w:pStyle w:val="ListParagraph"/>
        <w:widowControl/>
        <w:numPr>
          <w:ilvl w:val="0"/>
          <w:numId w:val="24"/>
        </w:numPr>
        <w:pBdr>
          <w:top w:val="nil"/>
          <w:left w:val="nil"/>
          <w:bottom w:val="nil"/>
          <w:right w:val="nil"/>
          <w:between w:val="nil"/>
        </w:pBdr>
        <w:tabs>
          <w:tab w:val="left" w:pos="540"/>
          <w:tab w:val="left" w:pos="1260"/>
        </w:tabs>
        <w:spacing w:after="120" w:line="240" w:lineRule="auto"/>
        <w:jc w:val="both"/>
      </w:pPr>
      <w:r>
        <w:t>Upon successful authentication, the teacher receives confirmation that the student has been successfully added to the exam, ensuring that only authorized students participate in the examination process.</w:t>
      </w:r>
    </w:p>
    <w:p w14:paraId="3CD3E6EB" w14:textId="0094564F" w:rsidR="00AE6597" w:rsidRDefault="00AE6597" w:rsidP="00C82127">
      <w:pPr>
        <w:widowControl/>
        <w:pBdr>
          <w:top w:val="nil"/>
          <w:left w:val="nil"/>
          <w:bottom w:val="nil"/>
          <w:right w:val="nil"/>
          <w:between w:val="nil"/>
        </w:pBdr>
        <w:tabs>
          <w:tab w:val="left" w:pos="540"/>
          <w:tab w:val="left" w:pos="1260"/>
        </w:tabs>
        <w:spacing w:after="120" w:line="240" w:lineRule="auto"/>
        <w:jc w:val="both"/>
      </w:pPr>
      <w:r>
        <w:t>Add Student to group:</w:t>
      </w:r>
    </w:p>
    <w:p w14:paraId="55758822" w14:textId="792210CF" w:rsidR="00C82127" w:rsidRDefault="00C82127" w:rsidP="00C82127">
      <w:pPr>
        <w:pStyle w:val="ListParagraph"/>
        <w:widowControl/>
        <w:numPr>
          <w:ilvl w:val="0"/>
          <w:numId w:val="28"/>
        </w:numPr>
        <w:pBdr>
          <w:top w:val="nil"/>
          <w:left w:val="nil"/>
          <w:bottom w:val="nil"/>
          <w:right w:val="nil"/>
          <w:between w:val="nil"/>
        </w:pBdr>
        <w:tabs>
          <w:tab w:val="left" w:pos="540"/>
          <w:tab w:val="left" w:pos="1260"/>
        </w:tabs>
        <w:spacing w:after="120" w:line="240" w:lineRule="auto"/>
        <w:jc w:val="both"/>
      </w:pPr>
      <w:r>
        <w:t>When adding a student to a group, administrators or teachers can input the student's information and select the group to which they will be added.</w:t>
      </w:r>
    </w:p>
    <w:p w14:paraId="70128888" w14:textId="5C2F44ED" w:rsidR="00C82127" w:rsidRDefault="00C82127" w:rsidP="00C82127">
      <w:pPr>
        <w:pStyle w:val="ListParagraph"/>
        <w:widowControl/>
        <w:numPr>
          <w:ilvl w:val="0"/>
          <w:numId w:val="28"/>
        </w:numPr>
        <w:pBdr>
          <w:top w:val="nil"/>
          <w:left w:val="nil"/>
          <w:bottom w:val="nil"/>
          <w:right w:val="nil"/>
          <w:between w:val="nil"/>
        </w:pBdr>
        <w:tabs>
          <w:tab w:val="left" w:pos="540"/>
          <w:tab w:val="left" w:pos="1260"/>
        </w:tabs>
        <w:spacing w:after="120" w:line="240" w:lineRule="auto"/>
        <w:jc w:val="both"/>
      </w:pPr>
      <w:r>
        <w:t xml:space="preserve">After entering the student's details, administrators or teachers have the option to validate the student's identity by capturing a real-time photo using the </w:t>
      </w:r>
      <w:proofErr w:type="spellStart"/>
      <w:r>
        <w:t>BlinkID</w:t>
      </w:r>
      <w:proofErr w:type="spellEnd"/>
      <w:r>
        <w:t xml:space="preserve"> application.</w:t>
      </w:r>
    </w:p>
    <w:p w14:paraId="2946AF6F" w14:textId="77777777" w:rsidR="00C82127" w:rsidRDefault="00C82127" w:rsidP="00C82127">
      <w:pPr>
        <w:pStyle w:val="ListParagraph"/>
        <w:widowControl/>
        <w:numPr>
          <w:ilvl w:val="0"/>
          <w:numId w:val="28"/>
        </w:numPr>
        <w:pBdr>
          <w:top w:val="nil"/>
          <w:left w:val="nil"/>
          <w:bottom w:val="nil"/>
          <w:right w:val="nil"/>
          <w:between w:val="nil"/>
        </w:pBdr>
        <w:tabs>
          <w:tab w:val="left" w:pos="540"/>
          <w:tab w:val="left" w:pos="1260"/>
        </w:tabs>
        <w:spacing w:after="120" w:line="240" w:lineRule="auto"/>
        <w:jc w:val="both"/>
      </w:pPr>
      <w:r>
        <w:lastRenderedPageBreak/>
        <w:t>The system then authenticates the student's identity by comparing the captured photo with the student's existing profile photo, ensuring accuracy and security. This process helps maintain data integrity within the system and ensures that only authorized students are added to the group.</w:t>
      </w:r>
    </w:p>
    <w:p w14:paraId="044032A0" w14:textId="0EB0A215" w:rsidR="00AE6597" w:rsidRDefault="00AE6597" w:rsidP="00C82127">
      <w:pPr>
        <w:widowControl/>
        <w:pBdr>
          <w:top w:val="nil"/>
          <w:left w:val="nil"/>
          <w:bottom w:val="nil"/>
          <w:right w:val="nil"/>
          <w:between w:val="nil"/>
        </w:pBdr>
        <w:tabs>
          <w:tab w:val="left" w:pos="540"/>
          <w:tab w:val="left" w:pos="1260"/>
        </w:tabs>
        <w:spacing w:after="120" w:line="240" w:lineRule="auto"/>
        <w:jc w:val="both"/>
      </w:pPr>
      <w:r>
        <w:t>Validate the Student Added into group:</w:t>
      </w:r>
    </w:p>
    <w:p w14:paraId="0A674336" w14:textId="71845B78" w:rsidR="00C82127" w:rsidRDefault="00C82127" w:rsidP="00C82127">
      <w:pPr>
        <w:pStyle w:val="ListParagraph"/>
        <w:widowControl/>
        <w:numPr>
          <w:ilvl w:val="0"/>
          <w:numId w:val="24"/>
        </w:numPr>
        <w:pBdr>
          <w:top w:val="nil"/>
          <w:left w:val="nil"/>
          <w:bottom w:val="nil"/>
          <w:right w:val="nil"/>
          <w:between w:val="nil"/>
        </w:pBdr>
        <w:tabs>
          <w:tab w:val="left" w:pos="540"/>
          <w:tab w:val="left" w:pos="1260"/>
        </w:tabs>
        <w:spacing w:after="120" w:line="240" w:lineRule="auto"/>
        <w:jc w:val="both"/>
      </w:pPr>
      <w:r>
        <w:t>Following the addition of a student to a group, the Validate Student Added page prompts the teacher to capture a photo of the student using the device's camera.</w:t>
      </w:r>
    </w:p>
    <w:p w14:paraId="6EBD6832" w14:textId="33E74744" w:rsidR="00C82127" w:rsidRDefault="00C82127" w:rsidP="00C82127">
      <w:pPr>
        <w:pStyle w:val="ListParagraph"/>
        <w:widowControl/>
        <w:numPr>
          <w:ilvl w:val="0"/>
          <w:numId w:val="24"/>
        </w:numPr>
        <w:pBdr>
          <w:top w:val="nil"/>
          <w:left w:val="nil"/>
          <w:bottom w:val="nil"/>
          <w:right w:val="nil"/>
          <w:between w:val="nil"/>
        </w:pBdr>
        <w:tabs>
          <w:tab w:val="left" w:pos="540"/>
          <w:tab w:val="left" w:pos="1260"/>
        </w:tabs>
        <w:spacing w:after="120" w:line="240" w:lineRule="auto"/>
        <w:jc w:val="both"/>
      </w:pPr>
      <w:r>
        <w:t xml:space="preserve">The </w:t>
      </w:r>
      <w:proofErr w:type="spellStart"/>
      <w:r>
        <w:t>BlinkID</w:t>
      </w:r>
      <w:proofErr w:type="spellEnd"/>
      <w:r>
        <w:t xml:space="preserve"> application employs facial recognition technology to compare the captured photo with the student's pre-existing profile photo stored in the system.</w:t>
      </w:r>
    </w:p>
    <w:p w14:paraId="0EBA1EA6" w14:textId="735335E1" w:rsidR="00617D00" w:rsidRDefault="00C82127" w:rsidP="00C82127">
      <w:pPr>
        <w:pStyle w:val="ListParagraph"/>
        <w:widowControl/>
        <w:numPr>
          <w:ilvl w:val="0"/>
          <w:numId w:val="24"/>
        </w:numPr>
        <w:pBdr>
          <w:top w:val="nil"/>
          <w:left w:val="nil"/>
          <w:bottom w:val="nil"/>
          <w:right w:val="nil"/>
          <w:between w:val="nil"/>
        </w:pBdr>
        <w:tabs>
          <w:tab w:val="left" w:pos="540"/>
          <w:tab w:val="left" w:pos="1260"/>
        </w:tabs>
        <w:spacing w:after="120" w:line="240" w:lineRule="auto"/>
        <w:jc w:val="both"/>
      </w:pPr>
      <w:r>
        <w:t>Upon successful authentication, the teacher receives confirmation that the student has been successfully added to the group, ensuring that only authorized students are included in the group membership. This process enhances security and accuracy in managing group assignments within the system.</w:t>
      </w:r>
      <w:r w:rsidR="008B503C">
        <w:br w:type="page"/>
      </w:r>
    </w:p>
    <w:p w14:paraId="15368A45" w14:textId="77777777" w:rsidR="00617D00" w:rsidRDefault="00000000">
      <w:pPr>
        <w:pStyle w:val="Heading1"/>
        <w:numPr>
          <w:ilvl w:val="0"/>
          <w:numId w:val="9"/>
        </w:numPr>
      </w:pPr>
      <w:bookmarkStart w:id="16" w:name="_Toc164719261"/>
      <w:r>
        <w:lastRenderedPageBreak/>
        <w:t>Appendix A – 1.4</w:t>
      </w:r>
      <w:r>
        <w:tab/>
        <w:t>Definitions, Acronyms, and Abbreviations</w:t>
      </w:r>
      <w:bookmarkEnd w:id="16"/>
    </w:p>
    <w:p w14:paraId="686322E0" w14:textId="77777777" w:rsidR="00617D00" w:rsidRDefault="00617D00"/>
    <w:tbl>
      <w:tblPr>
        <w:tblW w:w="9464"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15" w:type="dxa"/>
          <w:right w:w="115" w:type="dxa"/>
        </w:tblCellMar>
        <w:tblLook w:val="0000" w:firstRow="0" w:lastRow="0" w:firstColumn="0" w:lastColumn="0" w:noHBand="0" w:noVBand="0"/>
      </w:tblPr>
      <w:tblGrid>
        <w:gridCol w:w="2304"/>
        <w:gridCol w:w="2340"/>
        <w:gridCol w:w="4820"/>
      </w:tblGrid>
      <w:tr w:rsidR="00617D00" w14:paraId="480B1294" w14:textId="77777777">
        <w:tc>
          <w:tcPr>
            <w:tcW w:w="2304" w:type="dxa"/>
          </w:tcPr>
          <w:p w14:paraId="3E3DD2DA" w14:textId="77777777" w:rsidR="00617D00" w:rsidRPr="007E09F1" w:rsidRDefault="00000000">
            <w:pPr>
              <w:keepLines/>
              <w:pBdr>
                <w:top w:val="nil"/>
                <w:left w:val="nil"/>
                <w:bottom w:val="nil"/>
                <w:right w:val="nil"/>
                <w:between w:val="nil"/>
              </w:pBdr>
              <w:spacing w:after="120" w:line="240" w:lineRule="auto"/>
              <w:jc w:val="center"/>
              <w:rPr>
                <w:b/>
                <w:color w:val="000000"/>
              </w:rPr>
            </w:pPr>
            <w:r w:rsidRPr="007E09F1">
              <w:rPr>
                <w:b/>
                <w:color w:val="000000"/>
              </w:rPr>
              <w:t>Term</w:t>
            </w:r>
          </w:p>
        </w:tc>
        <w:tc>
          <w:tcPr>
            <w:tcW w:w="2340" w:type="dxa"/>
          </w:tcPr>
          <w:p w14:paraId="64CEC91D" w14:textId="77777777" w:rsidR="00617D00" w:rsidRPr="007E09F1" w:rsidRDefault="00000000">
            <w:pPr>
              <w:keepLines/>
              <w:pBdr>
                <w:top w:val="nil"/>
                <w:left w:val="nil"/>
                <w:bottom w:val="nil"/>
                <w:right w:val="nil"/>
                <w:between w:val="nil"/>
              </w:pBdr>
              <w:spacing w:after="120" w:line="240" w:lineRule="auto"/>
              <w:jc w:val="center"/>
              <w:rPr>
                <w:b/>
                <w:color w:val="000000"/>
              </w:rPr>
            </w:pPr>
            <w:r w:rsidRPr="007E09F1">
              <w:rPr>
                <w:b/>
                <w:color w:val="000000"/>
              </w:rPr>
              <w:t>Abbreviation / Acronym</w:t>
            </w:r>
          </w:p>
        </w:tc>
        <w:tc>
          <w:tcPr>
            <w:tcW w:w="4820" w:type="dxa"/>
          </w:tcPr>
          <w:p w14:paraId="6C064828" w14:textId="77777777" w:rsidR="00617D00" w:rsidRPr="007E09F1" w:rsidRDefault="00000000">
            <w:pPr>
              <w:keepLines/>
              <w:pBdr>
                <w:top w:val="nil"/>
                <w:left w:val="nil"/>
                <w:bottom w:val="nil"/>
                <w:right w:val="nil"/>
                <w:between w:val="nil"/>
              </w:pBdr>
              <w:spacing w:after="120" w:line="240" w:lineRule="auto"/>
              <w:jc w:val="center"/>
              <w:rPr>
                <w:b/>
                <w:color w:val="000000"/>
              </w:rPr>
            </w:pPr>
            <w:r w:rsidRPr="007E09F1">
              <w:rPr>
                <w:b/>
                <w:color w:val="000000"/>
              </w:rPr>
              <w:t>Definition</w:t>
            </w:r>
          </w:p>
        </w:tc>
      </w:tr>
      <w:tr w:rsidR="00617D00" w14:paraId="5320A412" w14:textId="77777777">
        <w:tc>
          <w:tcPr>
            <w:tcW w:w="2304" w:type="dxa"/>
          </w:tcPr>
          <w:p w14:paraId="6BD48EE8" w14:textId="77777777" w:rsidR="00617D00" w:rsidRPr="007E09F1" w:rsidRDefault="00000000">
            <w:pPr>
              <w:keepLines/>
              <w:spacing w:after="120"/>
            </w:pPr>
            <w:r w:rsidRPr="007E09F1">
              <w:t>UI</w:t>
            </w:r>
          </w:p>
        </w:tc>
        <w:tc>
          <w:tcPr>
            <w:tcW w:w="2340" w:type="dxa"/>
          </w:tcPr>
          <w:p w14:paraId="547B3DA3" w14:textId="77777777" w:rsidR="00617D00" w:rsidRPr="007E09F1" w:rsidRDefault="00000000">
            <w:pPr>
              <w:keepLines/>
              <w:spacing w:after="120"/>
            </w:pPr>
            <w:r w:rsidRPr="007E09F1">
              <w:t>User Interface</w:t>
            </w:r>
          </w:p>
        </w:tc>
        <w:tc>
          <w:tcPr>
            <w:tcW w:w="4820" w:type="dxa"/>
          </w:tcPr>
          <w:p w14:paraId="16F86AA9" w14:textId="53E04C24" w:rsidR="00617D00" w:rsidRPr="007E09F1" w:rsidRDefault="003958F7">
            <w:pPr>
              <w:keepLines/>
              <w:spacing w:after="120"/>
            </w:pPr>
            <w:r w:rsidRPr="007E09F1">
              <w:t>It describes the interactive and visual features of the Blink ID application that users interact with, such as menus, screens, buttons, and other graphical elements.</w:t>
            </w:r>
          </w:p>
        </w:tc>
      </w:tr>
      <w:tr w:rsidR="00617D00" w14:paraId="6E6728C6" w14:textId="77777777">
        <w:tc>
          <w:tcPr>
            <w:tcW w:w="2304" w:type="dxa"/>
          </w:tcPr>
          <w:p w14:paraId="264315BD" w14:textId="77777777" w:rsidR="00617D00" w:rsidRPr="007E09F1" w:rsidRDefault="00000000">
            <w:pPr>
              <w:keepLines/>
              <w:spacing w:after="120"/>
            </w:pPr>
            <w:r w:rsidRPr="007E09F1">
              <w:t>UX</w:t>
            </w:r>
          </w:p>
        </w:tc>
        <w:tc>
          <w:tcPr>
            <w:tcW w:w="2340" w:type="dxa"/>
          </w:tcPr>
          <w:p w14:paraId="76A5CD45" w14:textId="77777777" w:rsidR="00617D00" w:rsidRPr="007E09F1" w:rsidRDefault="00000000">
            <w:pPr>
              <w:keepLines/>
              <w:spacing w:after="120"/>
            </w:pPr>
            <w:r w:rsidRPr="007E09F1">
              <w:t xml:space="preserve">User Experience </w:t>
            </w:r>
          </w:p>
        </w:tc>
        <w:tc>
          <w:tcPr>
            <w:tcW w:w="4820" w:type="dxa"/>
          </w:tcPr>
          <w:p w14:paraId="51C0D98F" w14:textId="4378EA6E" w:rsidR="00617D00" w:rsidRPr="007E09F1" w:rsidRDefault="003958F7">
            <w:pPr>
              <w:keepLines/>
              <w:spacing w:after="120"/>
            </w:pPr>
            <w:r w:rsidRPr="007E09F1">
              <w:t>Consists of all aspects of the user's interaction with the Blink ID application, including performance, accessibility, ease of use, and the degree to which the user interface satisfies the needs and expectations of the user.</w:t>
            </w:r>
          </w:p>
        </w:tc>
      </w:tr>
      <w:tr w:rsidR="00617D00" w14:paraId="2E6B8495" w14:textId="77777777">
        <w:tc>
          <w:tcPr>
            <w:tcW w:w="2304" w:type="dxa"/>
          </w:tcPr>
          <w:p w14:paraId="06942E5E" w14:textId="77777777" w:rsidR="00617D00" w:rsidRPr="007E09F1" w:rsidRDefault="00000000">
            <w:pPr>
              <w:keepLines/>
              <w:spacing w:after="120"/>
            </w:pPr>
            <w:proofErr w:type="spellStart"/>
            <w:r w:rsidRPr="007E09F1">
              <w:t>Apk</w:t>
            </w:r>
            <w:proofErr w:type="spellEnd"/>
          </w:p>
        </w:tc>
        <w:tc>
          <w:tcPr>
            <w:tcW w:w="2340" w:type="dxa"/>
          </w:tcPr>
          <w:p w14:paraId="7DC37821" w14:textId="77777777" w:rsidR="00617D00" w:rsidRPr="007E09F1" w:rsidRDefault="00000000">
            <w:pPr>
              <w:keepLines/>
              <w:spacing w:after="120"/>
            </w:pPr>
            <w:r w:rsidRPr="007E09F1">
              <w:t>Android Application Package</w:t>
            </w:r>
          </w:p>
        </w:tc>
        <w:tc>
          <w:tcPr>
            <w:tcW w:w="4820" w:type="dxa"/>
          </w:tcPr>
          <w:p w14:paraId="4EE47BBB" w14:textId="57460E75" w:rsidR="00617D00" w:rsidRPr="007E09F1" w:rsidRDefault="003958F7">
            <w:pPr>
              <w:keepLines/>
              <w:spacing w:after="120"/>
            </w:pPr>
            <w:r w:rsidRPr="007E09F1">
              <w:t>The Android operating system distributes and installs mobile applications using the APK (Android Application Package) file format. APK files are utilized in the Blink ID project to install the program on Android smartphones.</w:t>
            </w:r>
          </w:p>
        </w:tc>
      </w:tr>
      <w:tr w:rsidR="00617D00" w14:paraId="12E5FE1D" w14:textId="77777777">
        <w:tc>
          <w:tcPr>
            <w:tcW w:w="2304" w:type="dxa"/>
          </w:tcPr>
          <w:p w14:paraId="6DCA2530" w14:textId="77777777" w:rsidR="00617D00" w:rsidRPr="007E09F1" w:rsidRDefault="00000000">
            <w:pPr>
              <w:keepLines/>
              <w:spacing w:after="120"/>
            </w:pPr>
            <w:r w:rsidRPr="007E09F1">
              <w:t>API</w:t>
            </w:r>
          </w:p>
        </w:tc>
        <w:tc>
          <w:tcPr>
            <w:tcW w:w="2340" w:type="dxa"/>
          </w:tcPr>
          <w:p w14:paraId="7F019333" w14:textId="77777777" w:rsidR="00617D00" w:rsidRPr="007E09F1" w:rsidRDefault="00000000">
            <w:pPr>
              <w:keepLines/>
              <w:spacing w:after="120"/>
            </w:pPr>
            <w:r w:rsidRPr="007E09F1">
              <w:t>Application Programming Interface</w:t>
            </w:r>
          </w:p>
        </w:tc>
        <w:tc>
          <w:tcPr>
            <w:tcW w:w="4820" w:type="dxa"/>
          </w:tcPr>
          <w:p w14:paraId="7A7919F6" w14:textId="7D070281" w:rsidR="00617D00" w:rsidRPr="007E09F1" w:rsidRDefault="003958F7">
            <w:pPr>
              <w:keepLines/>
              <w:spacing w:after="120"/>
            </w:pPr>
            <w:r w:rsidRPr="007E09F1">
              <w:t>Application Programming Interface, or API, is a collection of conventions, instruments, and standards that enable interoperability between various software programs. APIs make it easier for various application components, such the user interface and the facial recognition module, to connect with one another in the context of the Blink ID project.</w:t>
            </w:r>
          </w:p>
        </w:tc>
      </w:tr>
    </w:tbl>
    <w:p w14:paraId="1C5248DF" w14:textId="77777777" w:rsidR="00617D00" w:rsidRDefault="00617D00">
      <w:pPr>
        <w:sectPr w:rsidR="00617D00" w:rsidSect="00BE2FD8">
          <w:headerReference w:type="default" r:id="rId15"/>
          <w:footerReference w:type="default" r:id="rId16"/>
          <w:pgSz w:w="12240" w:h="15840"/>
          <w:pgMar w:top="1440" w:right="1440" w:bottom="1440" w:left="1440" w:header="720" w:footer="720" w:gutter="0"/>
          <w:cols w:space="720"/>
        </w:sectPr>
      </w:pPr>
    </w:p>
    <w:p w14:paraId="1BC25E8B" w14:textId="7A5D9FA2" w:rsidR="00617D00" w:rsidRDefault="00000000" w:rsidP="0022278F">
      <w:pPr>
        <w:pStyle w:val="Heading1"/>
        <w:numPr>
          <w:ilvl w:val="0"/>
          <w:numId w:val="0"/>
        </w:numPr>
      </w:pPr>
      <w:bookmarkStart w:id="17" w:name="_Toc164719262"/>
      <w:r>
        <w:lastRenderedPageBreak/>
        <w:t xml:space="preserve">8. </w:t>
      </w:r>
      <w:sdt>
        <w:sdtPr>
          <w:tag w:val="goog_rdk_0"/>
          <w:id w:val="1076171630"/>
        </w:sdtPr>
        <w:sdtContent>
          <w:ins w:id="18" w:author="Vuppala Pavan Sai" w:date="2023-04-23T01:32:00Z">
            <w:r>
              <w:t xml:space="preserve"> </w:t>
            </w:r>
          </w:ins>
        </w:sdtContent>
      </w:sdt>
      <w:r>
        <w:t xml:space="preserve">Appendix B – </w:t>
      </w:r>
      <w:r w:rsidR="00CE5D92">
        <w:t>Entity</w:t>
      </w:r>
      <w:r>
        <w:t xml:space="preserve"> Diagram of the Software System</w:t>
      </w:r>
      <w:bookmarkEnd w:id="17"/>
    </w:p>
    <w:p w14:paraId="0AB1B192" w14:textId="77777777" w:rsidR="00617D00" w:rsidRDefault="00617D00"/>
    <w:p w14:paraId="56633CFA" w14:textId="2F18BAE6" w:rsidR="00AE7D4F" w:rsidRPr="00AE7D4F" w:rsidRDefault="00AE7D4F" w:rsidP="00AE7D4F"/>
    <w:p w14:paraId="51469CC3" w14:textId="5260966C" w:rsidR="00AE7D4F" w:rsidRPr="00AE7D4F" w:rsidRDefault="00AA4997" w:rsidP="00AE7D4F">
      <w:r>
        <w:fldChar w:fldCharType="begin"/>
      </w:r>
      <w:r>
        <w:instrText xml:space="preserve"> INCLUDEPICTURE "https://attachments.office.net/owa/mdubba1%40islander.tamucc.edu/service.svc/s/GetAttachmentThumbnail?id=AAMkAGVmMjM4YzQ3LTY2NDAtNDU5Ny1iNzM4LTk1NjdkNTc0NWU2ZQBGAAAAAACNiL92T7fmSJHu564gLvdFBwBzKMFXZDBXS4K%2BRqrJ8HppAAAAAAEMAABzKMFXZDBXS4K%2BRqrJ8HppAAH4%2BaDtAAABEgAQAP1C4sr5SoBOkOzmJtkZSxo%3D&amp;thumbnailType=2&amp;token=eyJhbGciOiJSUzI1NiIsImtpZCI6IkU1RDJGMEY4REE5M0I2NzA5QzQzQTlFOEE2MTQzQzAzRDYyRjlBODAiLCJ0eXAiOiJKV1QiLCJ4NXQiOiI1ZEx3LU5xVHRuQ2NRNm5vcGhROEE5WXZtb0EifQ.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.nf24CtsbdJBCOM9BEnh7T9BWBVXxe6Eh07sfseNPbkcf6NxWYBQ3X6ROEVRptNV4xsuCK9eyjMPrSxq0BmbT7mGsls2Q_CWwEoEBCzamgqiboPHSm-_pzGc7DanibSRCPlr5qEKHXxix4Tz7JbdQ1QOCyAkt8rqYLg1j6UQqx6knsy-SWn2LAAWJC1rakqc8xBSb-ai8A-NzgsXDAcd7ewMmTCRoLjQ9qn-TQ7vk7lmU1dGgLAUuTkz2awLS-IRp4RL87GzQdXVMcQa6d34_lkm0WkdrEfQ6LGrl8GF2ooumDgdvPE2az4DpnkGGWzbikptuEgoG0R7HFVb3VEWozg&amp;X-OWA-CANARY=bdvoVxbdJP4AAAAAAAAAABAjeU9yW9wYJim_gboqkTTvH8w0bvCqkG9n9_nTq_ZxvysFGBMReaQ.&amp;owa=outlook.office.com&amp;scriptVer=20240315003.16&amp;clientId=8B7CEAFA72B745D8828097DA7F30F2D8&amp;animation=true" \* MERGEFORMATINET </w:instrText>
      </w:r>
      <w:r>
        <w:fldChar w:fldCharType="separate"/>
      </w:r>
      <w:r>
        <w:rPr>
          <w:noProof/>
        </w:rPr>
        <w:drawing>
          <wp:inline distT="0" distB="0" distL="0" distR="0" wp14:anchorId="5C27355D" wp14:editId="49DC291C">
            <wp:extent cx="7537562" cy="4435376"/>
            <wp:effectExtent l="0" t="0" r="0" b="0"/>
            <wp:docPr id="1453571027"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30929" cy="4490317"/>
                    </a:xfrm>
                    <a:prstGeom prst="rect">
                      <a:avLst/>
                    </a:prstGeom>
                    <a:noFill/>
                    <a:ln>
                      <a:noFill/>
                    </a:ln>
                  </pic:spPr>
                </pic:pic>
              </a:graphicData>
            </a:graphic>
          </wp:inline>
        </w:drawing>
      </w:r>
      <w:r>
        <w:fldChar w:fldCharType="end"/>
      </w:r>
    </w:p>
    <w:p w14:paraId="1DC54CC5" w14:textId="772F5BA2" w:rsidR="00AA4997" w:rsidRDefault="003C2FAC" w:rsidP="00424495">
      <w:pPr>
        <w:pStyle w:val="Heading7"/>
        <w:numPr>
          <w:ilvl w:val="0"/>
          <w:numId w:val="0"/>
        </w:numPr>
        <w:ind w:left="2880" w:hanging="360"/>
      </w:pPr>
      <w:r>
        <w:br/>
        <w:t xml:space="preserve">                                      </w:t>
      </w:r>
      <w:r w:rsidR="00AA4997">
        <w:t>Fig</w:t>
      </w:r>
      <w:r w:rsidR="000916E3">
        <w:t xml:space="preserve"> </w:t>
      </w:r>
      <w:r w:rsidR="00CD1799">
        <w:t>1</w:t>
      </w:r>
      <w:r w:rsidR="00AA4997">
        <w:t xml:space="preserve">: Entity-Relation Model of </w:t>
      </w:r>
      <w:proofErr w:type="spellStart"/>
      <w:r w:rsidR="00AA4997">
        <w:t>Blinkid</w:t>
      </w:r>
      <w:proofErr w:type="spellEnd"/>
    </w:p>
    <w:p w14:paraId="2B0DF1C8" w14:textId="77777777" w:rsidR="00AE7D4F" w:rsidRPr="00AE7D4F" w:rsidRDefault="00AE7D4F" w:rsidP="00AE7D4F"/>
    <w:p w14:paraId="60DE978D" w14:textId="77777777" w:rsidR="0022278F" w:rsidRDefault="0022278F" w:rsidP="0022278F">
      <w:pPr>
        <w:pStyle w:val="Heading1"/>
        <w:numPr>
          <w:ilvl w:val="0"/>
          <w:numId w:val="0"/>
        </w:numPr>
      </w:pPr>
      <w:bookmarkStart w:id="19" w:name="_Toc164713258"/>
    </w:p>
    <w:p w14:paraId="0C229122" w14:textId="30A5BA08" w:rsidR="00617D00" w:rsidRDefault="00000000" w:rsidP="0022278F">
      <w:pPr>
        <w:pStyle w:val="Heading1"/>
        <w:numPr>
          <w:ilvl w:val="0"/>
          <w:numId w:val="0"/>
        </w:numPr>
      </w:pPr>
      <w:bookmarkStart w:id="20" w:name="_Toc164719263"/>
      <w:r>
        <w:t>9.</w:t>
      </w:r>
      <w:r>
        <w:tab/>
        <w:t>Appendix C – User Interfaces</w:t>
      </w:r>
      <w:bookmarkEnd w:id="19"/>
      <w:bookmarkEnd w:id="20"/>
    </w:p>
    <w:p w14:paraId="25268C76" w14:textId="32F90D5A" w:rsidR="00617D00" w:rsidRDefault="003C2FAC">
      <w:pPr>
        <w:widowControl/>
        <w:pBdr>
          <w:top w:val="nil"/>
          <w:left w:val="nil"/>
          <w:bottom w:val="nil"/>
          <w:right w:val="nil"/>
          <w:between w:val="nil"/>
        </w:pBdr>
        <w:tabs>
          <w:tab w:val="left" w:pos="540"/>
          <w:tab w:val="left" w:pos="1260"/>
        </w:tabs>
        <w:spacing w:after="120" w:line="240" w:lineRule="auto"/>
        <w:jc w:val="both"/>
      </w:pPr>
      <w:r>
        <w:br/>
        <w:t>Following are some user interface sketches of the system:</w:t>
      </w:r>
    </w:p>
    <w:p w14:paraId="52E74CCE" w14:textId="77777777" w:rsidR="00617D00" w:rsidRDefault="00617D00"/>
    <w:p w14:paraId="0E7A4EAF" w14:textId="77777777" w:rsidR="00617D00" w:rsidRDefault="00617D00"/>
    <w:p w14:paraId="05FEC722" w14:textId="29626241" w:rsidR="003C2FAC" w:rsidRDefault="003C2FAC" w:rsidP="00B130D5">
      <w:pPr>
        <w:ind w:firstLine="720"/>
      </w:pPr>
      <w:r w:rsidRPr="003C2FAC">
        <w:rPr>
          <w:noProof/>
        </w:rPr>
        <w:drawing>
          <wp:inline distT="0" distB="0" distL="0" distR="0" wp14:anchorId="38B7B7CC" wp14:editId="5E8E8AA6">
            <wp:extent cx="2972358" cy="3651406"/>
            <wp:effectExtent l="0" t="0" r="0" b="0"/>
            <wp:docPr id="1396929746" name="Picture 5" descr="A screenshot of a phone&#10;&#10;Description automatically generated">
              <a:extLst xmlns:a="http://schemas.openxmlformats.org/drawingml/2006/main">
                <a:ext uri="{FF2B5EF4-FFF2-40B4-BE49-F238E27FC236}">
                  <a16:creationId xmlns:a16="http://schemas.microsoft.com/office/drawing/2014/main" id="{E7FC0F0D-68CB-25C2-225D-0560C01FB0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phone&#10;&#10;Description automatically generated">
                      <a:extLst>
                        <a:ext uri="{FF2B5EF4-FFF2-40B4-BE49-F238E27FC236}">
                          <a16:creationId xmlns:a16="http://schemas.microsoft.com/office/drawing/2014/main" id="{E7FC0F0D-68CB-25C2-225D-0560C01FB0A1}"/>
                        </a:ext>
                      </a:extLst>
                    </pic:cNvPr>
                    <pic:cNvPicPr>
                      <a:picLocks noChangeAspect="1"/>
                    </pic:cNvPicPr>
                  </pic:nvPicPr>
                  <pic:blipFill>
                    <a:blip r:embed="rId18"/>
                    <a:stretch>
                      <a:fillRect/>
                    </a:stretch>
                  </pic:blipFill>
                  <pic:spPr>
                    <a:xfrm>
                      <a:off x="0" y="0"/>
                      <a:ext cx="2972358" cy="3651406"/>
                    </a:xfrm>
                    <a:prstGeom prst="rect">
                      <a:avLst/>
                    </a:prstGeom>
                  </pic:spPr>
                </pic:pic>
              </a:graphicData>
            </a:graphic>
          </wp:inline>
        </w:drawing>
      </w:r>
      <w:r w:rsidR="001F74D4">
        <w:tab/>
      </w:r>
      <w:r w:rsidR="00197A17">
        <w:t xml:space="preserve">    </w:t>
      </w:r>
      <w:r w:rsidR="001F74D4">
        <w:tab/>
      </w:r>
      <w:r w:rsidR="00B130D5" w:rsidRPr="00B130D5">
        <w:rPr>
          <w:noProof/>
        </w:rPr>
        <w:drawing>
          <wp:inline distT="0" distB="0" distL="0" distR="0" wp14:anchorId="1F57D6DD" wp14:editId="2A0C3176">
            <wp:extent cx="2732504" cy="3518723"/>
            <wp:effectExtent l="0" t="0" r="0" b="4445"/>
            <wp:docPr id="222664580" name="Picture 9" descr="A white rectangular object with a black border&#10;&#10;Description automatically generated">
              <a:extLst xmlns:a="http://schemas.openxmlformats.org/drawingml/2006/main">
                <a:ext uri="{FF2B5EF4-FFF2-40B4-BE49-F238E27FC236}">
                  <a16:creationId xmlns:a16="http://schemas.microsoft.com/office/drawing/2014/main" id="{947ADE6A-1618-86F2-DD0C-5DF391C250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white rectangular object with a black border&#10;&#10;Description automatically generated">
                      <a:extLst>
                        <a:ext uri="{FF2B5EF4-FFF2-40B4-BE49-F238E27FC236}">
                          <a16:creationId xmlns:a16="http://schemas.microsoft.com/office/drawing/2014/main" id="{947ADE6A-1618-86F2-DD0C-5DF391C2500D}"/>
                        </a:ext>
                      </a:extLst>
                    </pic:cNvPr>
                    <pic:cNvPicPr>
                      <a:picLocks noChangeAspect="1"/>
                    </pic:cNvPicPr>
                  </pic:nvPicPr>
                  <pic:blipFill>
                    <a:blip r:embed="rId19"/>
                    <a:stretch>
                      <a:fillRect/>
                    </a:stretch>
                  </pic:blipFill>
                  <pic:spPr>
                    <a:xfrm>
                      <a:off x="0" y="0"/>
                      <a:ext cx="2732504" cy="3518723"/>
                    </a:xfrm>
                    <a:prstGeom prst="rect">
                      <a:avLst/>
                    </a:prstGeom>
                  </pic:spPr>
                </pic:pic>
              </a:graphicData>
            </a:graphic>
          </wp:inline>
        </w:drawing>
      </w:r>
      <w:r>
        <w:br/>
      </w:r>
    </w:p>
    <w:p w14:paraId="1C76AA75" w14:textId="7F1C3084" w:rsidR="00617D00" w:rsidRDefault="0022278F" w:rsidP="0022278F">
      <w:pPr>
        <w:pStyle w:val="Heading7"/>
        <w:numPr>
          <w:ilvl w:val="0"/>
          <w:numId w:val="0"/>
        </w:numPr>
      </w:pPr>
      <w:bookmarkStart w:id="21" w:name="_Fig_1:_Login"/>
      <w:bookmarkEnd w:id="21"/>
      <w:r>
        <w:t xml:space="preserve">                              </w:t>
      </w:r>
      <w:r w:rsidR="003C2FAC">
        <w:t xml:space="preserve">     </w:t>
      </w:r>
      <w:r>
        <w:t>Fig 1: Login Activity</w:t>
      </w:r>
      <w:r w:rsidR="008D087A">
        <w:t xml:space="preserve"> </w:t>
      </w:r>
      <w:r w:rsidR="00081BF7">
        <w:t>For</w:t>
      </w:r>
      <w:r w:rsidR="008D087A">
        <w:t xml:space="preserve"> student</w:t>
      </w:r>
      <w:r>
        <w:t xml:space="preserve"> </w:t>
      </w:r>
      <w:r>
        <w:tab/>
      </w:r>
      <w:r>
        <w:tab/>
        <w:t xml:space="preserve">                                       </w:t>
      </w:r>
      <w:r w:rsidR="003C2FAC">
        <w:t xml:space="preserve">     </w:t>
      </w:r>
      <w:r w:rsidR="00B130D5">
        <w:t xml:space="preserve">  </w:t>
      </w:r>
      <w:r w:rsidR="003C2FAC">
        <w:t xml:space="preserve">   </w:t>
      </w:r>
      <w:r w:rsidRPr="0022278F">
        <w:t xml:space="preserve">Fig 2: </w:t>
      </w:r>
      <w:r w:rsidR="00705A2F" w:rsidRPr="0022278F">
        <w:t>Student Dashboard</w:t>
      </w:r>
    </w:p>
    <w:p w14:paraId="0F75FAC3" w14:textId="77777777" w:rsidR="00617D00" w:rsidRDefault="00617D00"/>
    <w:p w14:paraId="3C21BD6B" w14:textId="77777777" w:rsidR="00617D00" w:rsidRDefault="00617D00"/>
    <w:p w14:paraId="756C7CA6" w14:textId="77777777" w:rsidR="00617D00" w:rsidRDefault="00617D00"/>
    <w:p w14:paraId="5DF6D0C8" w14:textId="77777777" w:rsidR="00617D00" w:rsidRDefault="00617D00"/>
    <w:p w14:paraId="60B478D2" w14:textId="77777777" w:rsidR="00617D00" w:rsidRDefault="00617D00"/>
    <w:p w14:paraId="068C0D46" w14:textId="31CFF078" w:rsidR="00617D00" w:rsidRDefault="00B130D5">
      <w:pPr>
        <w:ind w:firstLine="720"/>
      </w:pPr>
      <w:r w:rsidRPr="003C2FAC">
        <w:rPr>
          <w:noProof/>
        </w:rPr>
        <w:drawing>
          <wp:inline distT="0" distB="0" distL="0" distR="0" wp14:anchorId="75FF9968" wp14:editId="69AD2104">
            <wp:extent cx="2972358" cy="3651406"/>
            <wp:effectExtent l="0" t="0" r="0" b="0"/>
            <wp:docPr id="2087207364" name="Picture 5" descr="A screenshot of a phone&#10;&#10;Description automatically generated">
              <a:extLst xmlns:a="http://schemas.openxmlformats.org/drawingml/2006/main">
                <a:ext uri="{FF2B5EF4-FFF2-40B4-BE49-F238E27FC236}">
                  <a16:creationId xmlns:a16="http://schemas.microsoft.com/office/drawing/2014/main" id="{E7FC0F0D-68CB-25C2-225D-0560C01FB0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phone&#10;&#10;Description automatically generated">
                      <a:extLst>
                        <a:ext uri="{FF2B5EF4-FFF2-40B4-BE49-F238E27FC236}">
                          <a16:creationId xmlns:a16="http://schemas.microsoft.com/office/drawing/2014/main" id="{E7FC0F0D-68CB-25C2-225D-0560C01FB0A1}"/>
                        </a:ext>
                      </a:extLst>
                    </pic:cNvPr>
                    <pic:cNvPicPr>
                      <a:picLocks noChangeAspect="1"/>
                    </pic:cNvPicPr>
                  </pic:nvPicPr>
                  <pic:blipFill>
                    <a:blip r:embed="rId18"/>
                    <a:stretch>
                      <a:fillRect/>
                    </a:stretch>
                  </pic:blipFill>
                  <pic:spPr>
                    <a:xfrm>
                      <a:off x="0" y="0"/>
                      <a:ext cx="2972358" cy="3651406"/>
                    </a:xfrm>
                    <a:prstGeom prst="rect">
                      <a:avLst/>
                    </a:prstGeom>
                  </pic:spPr>
                </pic:pic>
              </a:graphicData>
            </a:graphic>
          </wp:inline>
        </w:drawing>
      </w:r>
      <w:r w:rsidR="001F74D4">
        <w:tab/>
      </w:r>
      <w:r w:rsidR="001F74D4">
        <w:tab/>
      </w:r>
      <w:r w:rsidR="001F74D4">
        <w:tab/>
      </w:r>
      <w:r w:rsidR="001F74D4">
        <w:tab/>
      </w:r>
      <w:r>
        <w:t xml:space="preserve">         </w:t>
      </w:r>
      <w:r w:rsidRPr="00B130D5">
        <w:rPr>
          <w:noProof/>
        </w:rPr>
        <w:drawing>
          <wp:inline distT="0" distB="0" distL="0" distR="0" wp14:anchorId="1148F28E" wp14:editId="7F381AE3">
            <wp:extent cx="2602865" cy="3685676"/>
            <wp:effectExtent l="0" t="0" r="635" b="0"/>
            <wp:docPr id="3" name="Picture 2" descr="A screenshot of a cell phone&#10;&#10;Description automatically generated">
              <a:extLst xmlns:a="http://schemas.openxmlformats.org/drawingml/2006/main">
                <a:ext uri="{FF2B5EF4-FFF2-40B4-BE49-F238E27FC236}">
                  <a16:creationId xmlns:a16="http://schemas.microsoft.com/office/drawing/2014/main" id="{16901D3D-0BEA-A0CD-DBA2-EE344B8F4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16901D3D-0BEA-A0CD-DBA2-EE344B8F4DAD}"/>
                        </a:ext>
                      </a:extLst>
                    </pic:cNvPr>
                    <pic:cNvPicPr>
                      <a:picLocks noChangeAspect="1"/>
                    </pic:cNvPicPr>
                  </pic:nvPicPr>
                  <pic:blipFill>
                    <a:blip r:embed="rId20"/>
                    <a:stretch>
                      <a:fillRect/>
                    </a:stretch>
                  </pic:blipFill>
                  <pic:spPr>
                    <a:xfrm>
                      <a:off x="0" y="0"/>
                      <a:ext cx="2602865" cy="3685676"/>
                    </a:xfrm>
                    <a:prstGeom prst="rect">
                      <a:avLst/>
                    </a:prstGeom>
                  </pic:spPr>
                </pic:pic>
              </a:graphicData>
            </a:graphic>
          </wp:inline>
        </w:drawing>
      </w:r>
      <w:r>
        <w:t xml:space="preserve">            </w:t>
      </w:r>
    </w:p>
    <w:p w14:paraId="30B45D1F" w14:textId="77777777" w:rsidR="0022278F" w:rsidRDefault="0022278F" w:rsidP="0022278F">
      <w:pPr>
        <w:pStyle w:val="Heading7"/>
        <w:numPr>
          <w:ilvl w:val="0"/>
          <w:numId w:val="0"/>
        </w:numPr>
      </w:pPr>
      <w:r>
        <w:t xml:space="preserve">   </w:t>
      </w:r>
    </w:p>
    <w:p w14:paraId="45E5E902" w14:textId="7019C881" w:rsidR="00617D00" w:rsidRDefault="0022278F" w:rsidP="0022278F">
      <w:pPr>
        <w:pStyle w:val="Heading7"/>
        <w:numPr>
          <w:ilvl w:val="0"/>
          <w:numId w:val="0"/>
        </w:numPr>
      </w:pPr>
      <w:bookmarkStart w:id="22" w:name="_Fig_3:_Login"/>
      <w:bookmarkEnd w:id="22"/>
      <w:r>
        <w:t xml:space="preserve">                            </w:t>
      </w:r>
      <w:r w:rsidR="00B130D5">
        <w:t xml:space="preserve">      </w:t>
      </w:r>
      <w:r>
        <w:t xml:space="preserve">Fig 3: </w:t>
      </w:r>
      <w:r w:rsidR="008D087A">
        <w:t xml:space="preserve">Login Activity </w:t>
      </w:r>
      <w:proofErr w:type="gramStart"/>
      <w:r w:rsidR="00081BF7">
        <w:t>For</w:t>
      </w:r>
      <w:proofErr w:type="gramEnd"/>
      <w:r w:rsidR="008D087A">
        <w:t xml:space="preserve"> Teacher</w:t>
      </w:r>
      <w:r>
        <w:tab/>
      </w:r>
      <w:r>
        <w:tab/>
      </w:r>
      <w:r>
        <w:tab/>
      </w:r>
      <w:r>
        <w:tab/>
      </w:r>
      <w:r>
        <w:tab/>
      </w:r>
      <w:r>
        <w:tab/>
      </w:r>
      <w:r w:rsidR="00B130D5">
        <w:t xml:space="preserve">                </w:t>
      </w:r>
      <w:r>
        <w:t xml:space="preserve">Fig 4: </w:t>
      </w:r>
      <w:r w:rsidR="008B33D6" w:rsidRPr="008B33D6">
        <w:t>Teacher Dashboard</w:t>
      </w:r>
    </w:p>
    <w:p w14:paraId="7E688F59" w14:textId="77777777" w:rsidR="001F74D4" w:rsidRDefault="001F74D4">
      <w:pPr>
        <w:ind w:firstLine="720"/>
      </w:pPr>
    </w:p>
    <w:p w14:paraId="693D7F07" w14:textId="77777777" w:rsidR="001F74D4" w:rsidRDefault="001F74D4">
      <w:pPr>
        <w:ind w:firstLine="720"/>
      </w:pPr>
    </w:p>
    <w:p w14:paraId="7B265BE7" w14:textId="77777777" w:rsidR="00B130D5" w:rsidRDefault="00B130D5">
      <w:pPr>
        <w:ind w:firstLine="720"/>
      </w:pPr>
    </w:p>
    <w:p w14:paraId="7529A3E7" w14:textId="77777777" w:rsidR="00B130D5" w:rsidRDefault="00B130D5">
      <w:pPr>
        <w:ind w:firstLine="720"/>
      </w:pPr>
    </w:p>
    <w:p w14:paraId="126B408E" w14:textId="77777777" w:rsidR="00B130D5" w:rsidRDefault="001F74D4">
      <w:pPr>
        <w:ind w:firstLine="720"/>
      </w:pPr>
      <w:r>
        <w:t xml:space="preserve">    </w:t>
      </w:r>
    </w:p>
    <w:p w14:paraId="67077C02" w14:textId="77777777" w:rsidR="00B130D5" w:rsidRDefault="00B130D5">
      <w:pPr>
        <w:ind w:firstLine="720"/>
      </w:pPr>
    </w:p>
    <w:p w14:paraId="53A04356" w14:textId="77777777" w:rsidR="00B130D5" w:rsidRDefault="00B130D5">
      <w:pPr>
        <w:ind w:firstLine="720"/>
      </w:pPr>
    </w:p>
    <w:p w14:paraId="3DE58E3D" w14:textId="77777777" w:rsidR="00B130D5" w:rsidRDefault="00B130D5" w:rsidP="00103EDD"/>
    <w:p w14:paraId="4A1B11F8" w14:textId="6D0BC31E" w:rsidR="001F74D4" w:rsidRDefault="001F74D4">
      <w:pPr>
        <w:ind w:firstLine="720"/>
      </w:pPr>
      <w:r>
        <w:t xml:space="preserve">  </w:t>
      </w:r>
      <w:r w:rsidR="00B130D5" w:rsidRPr="00B130D5">
        <w:rPr>
          <w:noProof/>
        </w:rPr>
        <w:drawing>
          <wp:inline distT="0" distB="0" distL="0" distR="0" wp14:anchorId="2B36396A" wp14:editId="769ADFDA">
            <wp:extent cx="2589520" cy="3675380"/>
            <wp:effectExtent l="0" t="0" r="1905" b="0"/>
            <wp:docPr id="214155136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51368" name="Picture 1" descr="A screenshot of a login form&#10;&#10;Description automatically generated"/>
                    <pic:cNvPicPr/>
                  </pic:nvPicPr>
                  <pic:blipFill>
                    <a:blip r:embed="rId21"/>
                    <a:stretch>
                      <a:fillRect/>
                    </a:stretch>
                  </pic:blipFill>
                  <pic:spPr>
                    <a:xfrm>
                      <a:off x="0" y="0"/>
                      <a:ext cx="2593479" cy="3680999"/>
                    </a:xfrm>
                    <a:prstGeom prst="rect">
                      <a:avLst/>
                    </a:prstGeom>
                  </pic:spPr>
                </pic:pic>
              </a:graphicData>
            </a:graphic>
          </wp:inline>
        </w:drawing>
      </w:r>
      <w:r>
        <w:t xml:space="preserve">                                                  </w:t>
      </w:r>
      <w:r w:rsidR="00103EDD" w:rsidRPr="00103EDD">
        <w:rPr>
          <w:noProof/>
        </w:rPr>
        <w:drawing>
          <wp:inline distT="0" distB="0" distL="0" distR="0" wp14:anchorId="7749441D" wp14:editId="33D461DA">
            <wp:extent cx="2451206" cy="3573638"/>
            <wp:effectExtent l="0" t="0" r="0" b="0"/>
            <wp:docPr id="1730345966" name="Picture 1" descr="A screenshot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45966" name="Picture 1" descr="A screenshot of a person's profile&#10;&#10;Description automatically generated"/>
                    <pic:cNvPicPr/>
                  </pic:nvPicPr>
                  <pic:blipFill>
                    <a:blip r:embed="rId22"/>
                    <a:stretch>
                      <a:fillRect/>
                    </a:stretch>
                  </pic:blipFill>
                  <pic:spPr>
                    <a:xfrm>
                      <a:off x="0" y="0"/>
                      <a:ext cx="2451206" cy="3573638"/>
                    </a:xfrm>
                    <a:prstGeom prst="rect">
                      <a:avLst/>
                    </a:prstGeom>
                  </pic:spPr>
                </pic:pic>
              </a:graphicData>
            </a:graphic>
          </wp:inline>
        </w:drawing>
      </w:r>
    </w:p>
    <w:p w14:paraId="758613AB" w14:textId="20E2E354" w:rsidR="001F74D4" w:rsidRDefault="001F74D4">
      <w:pPr>
        <w:ind w:firstLine="720"/>
      </w:pPr>
    </w:p>
    <w:p w14:paraId="7A7D8AE6" w14:textId="77777777" w:rsidR="0022278F" w:rsidRDefault="00B130D5" w:rsidP="0022278F">
      <w:pPr>
        <w:ind w:firstLine="720"/>
      </w:pPr>
      <w:r>
        <w:t xml:space="preserve">        </w:t>
      </w:r>
    </w:p>
    <w:p w14:paraId="54BFA4AD" w14:textId="77777777" w:rsidR="0022278F" w:rsidRDefault="0022278F" w:rsidP="0022278F">
      <w:pPr>
        <w:ind w:firstLine="720"/>
      </w:pPr>
    </w:p>
    <w:p w14:paraId="0EF908EB" w14:textId="6CA0443D" w:rsidR="001F74D4" w:rsidRPr="00671878" w:rsidRDefault="00671878" w:rsidP="00671878">
      <w:pPr>
        <w:pStyle w:val="Heading7"/>
        <w:numPr>
          <w:ilvl w:val="0"/>
          <w:numId w:val="0"/>
        </w:numPr>
      </w:pPr>
      <w:r>
        <w:t xml:space="preserve">                          </w:t>
      </w:r>
      <w:r w:rsidR="00B130D5">
        <w:t xml:space="preserve">        </w:t>
      </w:r>
      <w:r w:rsidR="008D087A">
        <w:t>Fig</w:t>
      </w:r>
      <w:r w:rsidR="00CA5894">
        <w:t xml:space="preserve"> 5</w:t>
      </w:r>
      <w:r w:rsidR="008D087A">
        <w:t xml:space="preserve">: </w:t>
      </w:r>
      <w:r w:rsidR="00E64FD1" w:rsidRPr="00E64FD1">
        <w:t>Adding Student</w:t>
      </w:r>
      <w:r w:rsidR="00E64FD1">
        <w:t xml:space="preserve">           </w:t>
      </w:r>
      <w:r w:rsidR="00E64FD1">
        <w:tab/>
        <w:t xml:space="preserve">                                                  </w:t>
      </w:r>
      <w:r w:rsidR="0022278F">
        <w:t xml:space="preserve">           </w:t>
      </w:r>
      <w:r w:rsidR="00E64FD1">
        <w:t xml:space="preserve"> </w:t>
      </w:r>
      <w:r w:rsidR="00103EDD">
        <w:t xml:space="preserve"> </w:t>
      </w:r>
      <w:r w:rsidR="00B130D5">
        <w:t xml:space="preserve">   </w:t>
      </w:r>
      <w:r w:rsidR="00E64FD1" w:rsidRPr="00671878">
        <w:t xml:space="preserve">Fig 6: </w:t>
      </w:r>
      <w:r w:rsidR="0068473C" w:rsidRPr="00671878">
        <w:t xml:space="preserve">Success page after adding </w:t>
      </w:r>
      <w:r w:rsidR="005B7460" w:rsidRPr="00671878">
        <w:t xml:space="preserve">a </w:t>
      </w:r>
      <w:r w:rsidR="00103EDD" w:rsidRPr="00671878">
        <w:t>student.</w:t>
      </w:r>
    </w:p>
    <w:p w14:paraId="6CB02305" w14:textId="4FC81EDA" w:rsidR="00103EDD" w:rsidRDefault="00103EDD" w:rsidP="00671878">
      <w:pPr>
        <w:pStyle w:val="Heading7"/>
        <w:numPr>
          <w:ilvl w:val="0"/>
          <w:numId w:val="0"/>
        </w:numPr>
      </w:pPr>
    </w:p>
    <w:p w14:paraId="742529CA" w14:textId="77777777" w:rsidR="00103EDD" w:rsidRDefault="00103EDD">
      <w:pPr>
        <w:ind w:firstLine="720"/>
      </w:pPr>
    </w:p>
    <w:p w14:paraId="1A5E12C4" w14:textId="77777777" w:rsidR="00103EDD" w:rsidRDefault="00103EDD">
      <w:pPr>
        <w:ind w:firstLine="720"/>
      </w:pPr>
    </w:p>
    <w:p w14:paraId="4F7D9725" w14:textId="77777777" w:rsidR="00103EDD" w:rsidRDefault="00103EDD">
      <w:pPr>
        <w:ind w:firstLine="720"/>
      </w:pPr>
    </w:p>
    <w:p w14:paraId="3CE913FA" w14:textId="77777777" w:rsidR="00103EDD" w:rsidRDefault="00103EDD">
      <w:pPr>
        <w:ind w:firstLine="720"/>
      </w:pPr>
    </w:p>
    <w:p w14:paraId="0496BFA0" w14:textId="77777777" w:rsidR="00103EDD" w:rsidRDefault="00103EDD">
      <w:pPr>
        <w:ind w:firstLine="720"/>
      </w:pPr>
    </w:p>
    <w:p w14:paraId="69C5D34A" w14:textId="77777777" w:rsidR="00103EDD" w:rsidRDefault="00103EDD">
      <w:pPr>
        <w:ind w:firstLine="720"/>
      </w:pPr>
    </w:p>
    <w:p w14:paraId="2B5950AC" w14:textId="625AEE91" w:rsidR="001F74D4" w:rsidRDefault="001B5B29">
      <w:pPr>
        <w:ind w:firstLine="720"/>
      </w:pPr>
      <w:r>
        <w:t xml:space="preserve">     </w:t>
      </w:r>
      <w:r w:rsidR="00103EDD">
        <w:rPr>
          <w:noProof/>
        </w:rPr>
        <w:drawing>
          <wp:inline distT="0" distB="0" distL="0" distR="0" wp14:anchorId="2D1AEA00" wp14:editId="70AAEE1E">
            <wp:extent cx="1792224" cy="3675888"/>
            <wp:effectExtent l="0" t="0" r="0" b="0"/>
            <wp:docPr id="186534437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44370" name="Picture 1" descr="A screenshot of a phone&#10;&#10;Description automatically generated"/>
                    <pic:cNvPicPr/>
                  </pic:nvPicPr>
                  <pic:blipFill>
                    <a:blip r:embed="rId23"/>
                    <a:stretch>
                      <a:fillRect/>
                    </a:stretch>
                  </pic:blipFill>
                  <pic:spPr>
                    <a:xfrm>
                      <a:off x="0" y="0"/>
                      <a:ext cx="1792224" cy="3675888"/>
                    </a:xfrm>
                    <a:prstGeom prst="rect">
                      <a:avLst/>
                    </a:prstGeom>
                  </pic:spPr>
                </pic:pic>
              </a:graphicData>
            </a:graphic>
          </wp:inline>
        </w:drawing>
      </w:r>
      <w:r>
        <w:t xml:space="preserve">              </w:t>
      </w:r>
      <w:r w:rsidR="00103EDD">
        <w:t xml:space="preserve">             </w:t>
      </w:r>
      <w:r>
        <w:t xml:space="preserve">     </w:t>
      </w:r>
      <w:r w:rsidR="00103EDD" w:rsidRPr="00103EDD">
        <w:rPr>
          <w:noProof/>
        </w:rPr>
        <w:drawing>
          <wp:inline distT="0" distB="0" distL="0" distR="0" wp14:anchorId="5F905F69" wp14:editId="4274C42B">
            <wp:extent cx="1792224" cy="3675888"/>
            <wp:effectExtent l="0" t="0" r="0" b="0"/>
            <wp:docPr id="28095100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51004" name="Picture 1" descr="A screenshot of a phone&#10;&#10;Description automatically generated"/>
                    <pic:cNvPicPr/>
                  </pic:nvPicPr>
                  <pic:blipFill>
                    <a:blip r:embed="rId24"/>
                    <a:stretch>
                      <a:fillRect/>
                    </a:stretch>
                  </pic:blipFill>
                  <pic:spPr>
                    <a:xfrm>
                      <a:off x="0" y="0"/>
                      <a:ext cx="1792224" cy="3675888"/>
                    </a:xfrm>
                    <a:prstGeom prst="rect">
                      <a:avLst/>
                    </a:prstGeom>
                  </pic:spPr>
                </pic:pic>
              </a:graphicData>
            </a:graphic>
          </wp:inline>
        </w:drawing>
      </w:r>
      <w:r w:rsidR="00103EDD">
        <w:t xml:space="preserve">         </w:t>
      </w:r>
      <w:r w:rsidR="00103EDD" w:rsidRPr="00103EDD">
        <w:rPr>
          <w:noProof/>
        </w:rPr>
        <w:drawing>
          <wp:inline distT="0" distB="0" distL="0" distR="0" wp14:anchorId="79F34BAD" wp14:editId="5B37B7E9">
            <wp:extent cx="1792224" cy="3675888"/>
            <wp:effectExtent l="0" t="0" r="0" b="0"/>
            <wp:docPr id="11125161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16152" name="Picture 1" descr="A screenshot of a phone&#10;&#10;Description automatically generated"/>
                    <pic:cNvPicPr/>
                  </pic:nvPicPr>
                  <pic:blipFill>
                    <a:blip r:embed="rId25"/>
                    <a:stretch>
                      <a:fillRect/>
                    </a:stretch>
                  </pic:blipFill>
                  <pic:spPr>
                    <a:xfrm>
                      <a:off x="0" y="0"/>
                      <a:ext cx="1792224" cy="3675888"/>
                    </a:xfrm>
                    <a:prstGeom prst="rect">
                      <a:avLst/>
                    </a:prstGeom>
                  </pic:spPr>
                </pic:pic>
              </a:graphicData>
            </a:graphic>
          </wp:inline>
        </w:drawing>
      </w:r>
    </w:p>
    <w:p w14:paraId="6E4FB634" w14:textId="0026B55A" w:rsidR="001B5B29" w:rsidRDefault="001B5B29">
      <w:pPr>
        <w:ind w:firstLine="720"/>
      </w:pPr>
    </w:p>
    <w:p w14:paraId="74F3AE07" w14:textId="77777777" w:rsidR="0022278F" w:rsidRDefault="00103EDD" w:rsidP="0022278F">
      <w:pPr>
        <w:ind w:firstLine="720"/>
      </w:pPr>
      <w:r>
        <w:t xml:space="preserve">     </w:t>
      </w:r>
    </w:p>
    <w:p w14:paraId="0973273F" w14:textId="5DB77E69" w:rsidR="00B05AD9" w:rsidRPr="0022278F" w:rsidRDefault="00620DFC" w:rsidP="00620DFC">
      <w:pPr>
        <w:pStyle w:val="Heading7"/>
        <w:numPr>
          <w:ilvl w:val="0"/>
          <w:numId w:val="0"/>
        </w:numPr>
      </w:pPr>
      <w:bookmarkStart w:id="23" w:name="_Fig_7:_Student"/>
      <w:bookmarkEnd w:id="23"/>
      <w:r>
        <w:t xml:space="preserve">                                 </w:t>
      </w:r>
      <w:r w:rsidR="0068473C">
        <w:t>Fig 7:</w:t>
      </w:r>
      <w:r w:rsidR="009A1B24">
        <w:t xml:space="preserve"> </w:t>
      </w:r>
      <w:r w:rsidR="009A1B24" w:rsidRPr="009A1B24">
        <w:t>Student List</w:t>
      </w:r>
      <w:r w:rsidR="009A1B24">
        <w:t xml:space="preserve">                                                           </w:t>
      </w:r>
      <w:r w:rsidR="00103EDD">
        <w:t xml:space="preserve">                 </w:t>
      </w:r>
      <w:r w:rsidR="009A1B24">
        <w:t xml:space="preserve">   Fig </w:t>
      </w:r>
      <w:r w:rsidR="00103EDD">
        <w:t>8:</w:t>
      </w:r>
      <w:r w:rsidR="00B05AD9">
        <w:t xml:space="preserve"> </w:t>
      </w:r>
      <w:r w:rsidR="00B05AD9" w:rsidRPr="00B05AD9">
        <w:t xml:space="preserve">Adding </w:t>
      </w:r>
      <w:r w:rsidR="005B7460" w:rsidRPr="00B05AD9">
        <w:t>exam.</w:t>
      </w:r>
      <w:r w:rsidR="00B05AD9" w:rsidRPr="00B05AD9">
        <w:t xml:space="preserve">      </w:t>
      </w:r>
    </w:p>
    <w:p w14:paraId="0DA4A243" w14:textId="77777777" w:rsidR="00103EDD" w:rsidRDefault="00103EDD" w:rsidP="006579FD"/>
    <w:p w14:paraId="150748A3" w14:textId="77777777" w:rsidR="00103EDD" w:rsidRDefault="00103EDD">
      <w:pPr>
        <w:ind w:firstLine="720"/>
      </w:pPr>
    </w:p>
    <w:p w14:paraId="1720AA82" w14:textId="77777777" w:rsidR="00103EDD" w:rsidRDefault="00103EDD">
      <w:pPr>
        <w:ind w:firstLine="720"/>
      </w:pPr>
    </w:p>
    <w:p w14:paraId="59B9F0B7" w14:textId="77777777" w:rsidR="00103EDD" w:rsidRDefault="00103EDD">
      <w:pPr>
        <w:ind w:firstLine="720"/>
      </w:pPr>
    </w:p>
    <w:p w14:paraId="4D10E429" w14:textId="7736E00E" w:rsidR="00103EDD" w:rsidRDefault="00CA5894" w:rsidP="0022278F">
      <w:pPr>
        <w:ind w:firstLine="720"/>
      </w:pPr>
      <w:r>
        <w:t xml:space="preserve">     </w:t>
      </w:r>
      <w:r w:rsidR="005B7460">
        <w:t xml:space="preserve">  </w:t>
      </w:r>
      <w:r w:rsidR="00103EDD">
        <w:t xml:space="preserve">  </w:t>
      </w:r>
      <w:r w:rsidR="00103EDD" w:rsidRPr="00103EDD">
        <w:rPr>
          <w:noProof/>
        </w:rPr>
        <w:drawing>
          <wp:inline distT="0" distB="0" distL="0" distR="0" wp14:anchorId="2303C6E4" wp14:editId="48F3E519">
            <wp:extent cx="2466575" cy="3675367"/>
            <wp:effectExtent l="0" t="0" r="0" b="0"/>
            <wp:docPr id="115205702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57029" name="Picture 1" descr="A screenshot of a cell phone&#10;&#10;Description automatically generated"/>
                    <pic:cNvPicPr/>
                  </pic:nvPicPr>
                  <pic:blipFill>
                    <a:blip r:embed="rId26"/>
                    <a:stretch>
                      <a:fillRect/>
                    </a:stretch>
                  </pic:blipFill>
                  <pic:spPr>
                    <a:xfrm>
                      <a:off x="0" y="0"/>
                      <a:ext cx="2496036" cy="3719266"/>
                    </a:xfrm>
                    <a:prstGeom prst="rect">
                      <a:avLst/>
                    </a:prstGeom>
                  </pic:spPr>
                </pic:pic>
              </a:graphicData>
            </a:graphic>
          </wp:inline>
        </w:drawing>
      </w:r>
      <w:r w:rsidR="001B5B29">
        <w:t xml:space="preserve">                                </w:t>
      </w:r>
      <w:r w:rsidR="00103EDD">
        <w:t xml:space="preserve">  </w:t>
      </w:r>
      <w:r w:rsidR="001B5B29">
        <w:t xml:space="preserve">        </w:t>
      </w:r>
      <w:r w:rsidR="00103EDD">
        <w:t xml:space="preserve"> </w:t>
      </w:r>
      <w:r w:rsidR="00103EDD" w:rsidRPr="00103EDD">
        <w:rPr>
          <w:noProof/>
        </w:rPr>
        <w:drawing>
          <wp:inline distT="0" distB="0" distL="0" distR="0" wp14:anchorId="1A92E0B4" wp14:editId="3EA8D90F">
            <wp:extent cx="2558783" cy="3674745"/>
            <wp:effectExtent l="0" t="0" r="0" b="0"/>
            <wp:docPr id="87473891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38911" name="Picture 1" descr="A screenshot of a cell phone&#10;&#10;Description automatically generated"/>
                    <pic:cNvPicPr/>
                  </pic:nvPicPr>
                  <pic:blipFill>
                    <a:blip r:embed="rId27"/>
                    <a:stretch>
                      <a:fillRect/>
                    </a:stretch>
                  </pic:blipFill>
                  <pic:spPr>
                    <a:xfrm>
                      <a:off x="0" y="0"/>
                      <a:ext cx="2588271" cy="3717094"/>
                    </a:xfrm>
                    <a:prstGeom prst="rect">
                      <a:avLst/>
                    </a:prstGeom>
                  </pic:spPr>
                </pic:pic>
              </a:graphicData>
            </a:graphic>
          </wp:inline>
        </w:drawing>
      </w:r>
    </w:p>
    <w:p w14:paraId="09CD3DAC" w14:textId="77777777" w:rsidR="00671878" w:rsidRDefault="00671878" w:rsidP="0022278F">
      <w:pPr>
        <w:pStyle w:val="Heading7"/>
        <w:numPr>
          <w:ilvl w:val="0"/>
          <w:numId w:val="0"/>
        </w:numPr>
      </w:pPr>
    </w:p>
    <w:p w14:paraId="3FD84668" w14:textId="01492BED" w:rsidR="00AF3F50" w:rsidRPr="00AF3F50" w:rsidRDefault="00671878" w:rsidP="0022278F">
      <w:pPr>
        <w:pStyle w:val="Heading7"/>
        <w:numPr>
          <w:ilvl w:val="0"/>
          <w:numId w:val="0"/>
        </w:numPr>
        <w:rPr>
          <w:lang w:val="en-IN"/>
        </w:rPr>
      </w:pPr>
      <w:bookmarkStart w:id="24" w:name="_Fig_9:_Exam"/>
      <w:bookmarkEnd w:id="24"/>
      <w:r>
        <w:t xml:space="preserve">                                    </w:t>
      </w:r>
      <w:r w:rsidR="00103EDD">
        <w:t xml:space="preserve">    </w:t>
      </w:r>
      <w:r w:rsidR="00AF3F50">
        <w:t xml:space="preserve">Fig 9: </w:t>
      </w:r>
      <w:r w:rsidR="00AF3F50" w:rsidRPr="00AF3F50">
        <w:t xml:space="preserve">Exam list      </w:t>
      </w:r>
      <w:r w:rsidR="00AF3F50">
        <w:t xml:space="preserve">                                                                        </w:t>
      </w:r>
      <w:r w:rsidR="00103EDD">
        <w:t xml:space="preserve">   </w:t>
      </w:r>
      <w:r w:rsidR="00AF3F50">
        <w:t xml:space="preserve">Fig 10: </w:t>
      </w:r>
      <w:r w:rsidR="00163C31" w:rsidRPr="00163C31">
        <w:t xml:space="preserve">Opened new exam that is </w:t>
      </w:r>
      <w:r w:rsidR="005B7460" w:rsidRPr="00163C31">
        <w:t>added (</w:t>
      </w:r>
      <w:r w:rsidR="00163C31" w:rsidRPr="00163C31">
        <w:t>DSA exam)</w:t>
      </w:r>
    </w:p>
    <w:p w14:paraId="5C1B79DA" w14:textId="7166EF35" w:rsidR="00AF3F50" w:rsidRDefault="00103EDD">
      <w:pPr>
        <w:ind w:firstLine="720"/>
      </w:pPr>
      <w:r>
        <w:t xml:space="preserve">    </w:t>
      </w:r>
    </w:p>
    <w:p w14:paraId="6D95D23C" w14:textId="77777777" w:rsidR="001B5B29" w:rsidRDefault="001B5B29">
      <w:pPr>
        <w:ind w:firstLine="720"/>
      </w:pPr>
    </w:p>
    <w:p w14:paraId="090B4987" w14:textId="77777777" w:rsidR="001B5B29" w:rsidRDefault="001B5B29">
      <w:pPr>
        <w:ind w:firstLine="720"/>
      </w:pPr>
    </w:p>
    <w:p w14:paraId="40C1D4C1" w14:textId="77777777" w:rsidR="001B5B29" w:rsidRDefault="001B5B29">
      <w:pPr>
        <w:ind w:firstLine="720"/>
      </w:pPr>
    </w:p>
    <w:p w14:paraId="5E30CF75" w14:textId="77777777" w:rsidR="005B7460" w:rsidRDefault="005B7460">
      <w:pPr>
        <w:ind w:firstLine="720"/>
      </w:pPr>
    </w:p>
    <w:p w14:paraId="19D0A4DA" w14:textId="77777777" w:rsidR="005B7460" w:rsidRDefault="005B7460">
      <w:pPr>
        <w:ind w:firstLine="720"/>
      </w:pPr>
    </w:p>
    <w:p w14:paraId="641AF862" w14:textId="77777777" w:rsidR="005B7460" w:rsidRDefault="005B7460">
      <w:pPr>
        <w:ind w:firstLine="720"/>
      </w:pPr>
    </w:p>
    <w:p w14:paraId="77BDA938" w14:textId="3EA49AA9" w:rsidR="005B7460" w:rsidRDefault="005B7460" w:rsidP="005B7460"/>
    <w:p w14:paraId="496691CA" w14:textId="0A33AC14" w:rsidR="001B5B29" w:rsidRDefault="001B5B29">
      <w:pPr>
        <w:ind w:firstLine="720"/>
      </w:pPr>
      <w:r>
        <w:t xml:space="preserve">                       </w:t>
      </w:r>
      <w:r w:rsidR="005B7460" w:rsidRPr="005B7460">
        <w:rPr>
          <w:noProof/>
        </w:rPr>
        <w:drawing>
          <wp:inline distT="0" distB="0" distL="0" distR="0" wp14:anchorId="57942601" wp14:editId="66564E42">
            <wp:extent cx="2535731" cy="3674286"/>
            <wp:effectExtent l="0" t="0" r="4445" b="0"/>
            <wp:docPr id="72587759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77595" name="Picture 1" descr="A screenshot of a cell phone&#10;&#10;Description automatically generated"/>
                    <pic:cNvPicPr/>
                  </pic:nvPicPr>
                  <pic:blipFill>
                    <a:blip r:embed="rId28"/>
                    <a:stretch>
                      <a:fillRect/>
                    </a:stretch>
                  </pic:blipFill>
                  <pic:spPr>
                    <a:xfrm>
                      <a:off x="0" y="0"/>
                      <a:ext cx="2573647" cy="3729226"/>
                    </a:xfrm>
                    <a:prstGeom prst="rect">
                      <a:avLst/>
                    </a:prstGeom>
                  </pic:spPr>
                </pic:pic>
              </a:graphicData>
            </a:graphic>
          </wp:inline>
        </w:drawing>
      </w:r>
      <w:r>
        <w:t xml:space="preserve">       </w:t>
      </w:r>
      <w:r w:rsidR="005B7460">
        <w:t xml:space="preserve">     </w:t>
      </w:r>
      <w:r w:rsidR="001C536A">
        <w:t xml:space="preserve">  </w:t>
      </w:r>
      <w:r w:rsidR="005B7460">
        <w:t xml:space="preserve">      </w:t>
      </w:r>
      <w:r>
        <w:t xml:space="preserve">   </w:t>
      </w:r>
      <w:r w:rsidR="005B7460" w:rsidRPr="005B7460">
        <w:rPr>
          <w:noProof/>
        </w:rPr>
        <w:drawing>
          <wp:inline distT="0" distB="0" distL="0" distR="0" wp14:anchorId="7A302629" wp14:editId="6BD0B64B">
            <wp:extent cx="2666360" cy="3674023"/>
            <wp:effectExtent l="0" t="0" r="1270" b="0"/>
            <wp:docPr id="145815367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53677" name="Picture 1" descr="A screenshot of a cell phone&#10;&#10;Description automatically generated"/>
                    <pic:cNvPicPr/>
                  </pic:nvPicPr>
                  <pic:blipFill>
                    <a:blip r:embed="rId29"/>
                    <a:stretch>
                      <a:fillRect/>
                    </a:stretch>
                  </pic:blipFill>
                  <pic:spPr>
                    <a:xfrm>
                      <a:off x="0" y="0"/>
                      <a:ext cx="2726633" cy="3757075"/>
                    </a:xfrm>
                    <a:prstGeom prst="rect">
                      <a:avLst/>
                    </a:prstGeom>
                  </pic:spPr>
                </pic:pic>
              </a:graphicData>
            </a:graphic>
          </wp:inline>
        </w:drawing>
      </w:r>
    </w:p>
    <w:p w14:paraId="0F338DE4" w14:textId="2070936A" w:rsidR="001B5B29" w:rsidRDefault="001B5B29">
      <w:pPr>
        <w:ind w:firstLine="720"/>
      </w:pPr>
    </w:p>
    <w:p w14:paraId="3BC80708" w14:textId="77777777" w:rsidR="005B7460" w:rsidRDefault="00B42550" w:rsidP="00B42550">
      <w:pPr>
        <w:ind w:firstLine="720"/>
      </w:pPr>
      <w:r>
        <w:t xml:space="preserve">                                            </w:t>
      </w:r>
    </w:p>
    <w:p w14:paraId="499F86D2" w14:textId="18B6AB9B" w:rsidR="00B42550" w:rsidRDefault="00671878" w:rsidP="00671878">
      <w:pPr>
        <w:pStyle w:val="Heading7"/>
        <w:numPr>
          <w:ilvl w:val="0"/>
          <w:numId w:val="0"/>
        </w:numPr>
      </w:pPr>
      <w:bookmarkStart w:id="25" w:name="_Fig_11:_"/>
      <w:bookmarkEnd w:id="25"/>
      <w:r>
        <w:t xml:space="preserve">                                                                       </w:t>
      </w:r>
      <w:r w:rsidR="005B7460">
        <w:t xml:space="preserve">                        </w:t>
      </w:r>
      <w:r w:rsidR="00B42550">
        <w:t xml:space="preserve"> </w:t>
      </w:r>
      <w:r w:rsidR="005B7460">
        <w:t xml:space="preserve"> </w:t>
      </w:r>
      <w:r w:rsidR="00B42550">
        <w:t xml:space="preserve">   Fig 11:  </w:t>
      </w:r>
      <w:r w:rsidR="00081BF7">
        <w:t>Adding</w:t>
      </w:r>
      <w:r w:rsidR="00B42550" w:rsidRPr="00B42550">
        <w:t xml:space="preserve"> students to </w:t>
      </w:r>
      <w:r w:rsidR="005B7460">
        <w:t xml:space="preserve">the </w:t>
      </w:r>
      <w:r w:rsidR="005B7460" w:rsidRPr="00B42550">
        <w:t>exam.</w:t>
      </w:r>
    </w:p>
    <w:p w14:paraId="6EC12D3E" w14:textId="77777777" w:rsidR="00081BF7" w:rsidRDefault="00081BF7" w:rsidP="00081BF7"/>
    <w:p w14:paraId="656587DF" w14:textId="73EAB23E" w:rsidR="00081BF7" w:rsidRPr="00081BF7" w:rsidRDefault="00081BF7" w:rsidP="00081BF7">
      <w:r w:rsidRPr="005B7460">
        <w:rPr>
          <w:noProof/>
        </w:rPr>
        <w:lastRenderedPageBreak/>
        <w:drawing>
          <wp:inline distT="0" distB="0" distL="0" distR="0" wp14:anchorId="25A6B6A7" wp14:editId="07B9D9B9">
            <wp:extent cx="2405103" cy="3675367"/>
            <wp:effectExtent l="0" t="0" r="0" b="0"/>
            <wp:docPr id="119831931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85783" name="Picture 1" descr="A screenshot of a cell phone&#10;&#10;Description automatically generated"/>
                    <pic:cNvPicPr/>
                  </pic:nvPicPr>
                  <pic:blipFill>
                    <a:blip r:embed="rId30"/>
                    <a:stretch>
                      <a:fillRect/>
                    </a:stretch>
                  </pic:blipFill>
                  <pic:spPr>
                    <a:xfrm>
                      <a:off x="0" y="0"/>
                      <a:ext cx="2414723" cy="3690067"/>
                    </a:xfrm>
                    <a:prstGeom prst="rect">
                      <a:avLst/>
                    </a:prstGeom>
                  </pic:spPr>
                </pic:pic>
              </a:graphicData>
            </a:graphic>
          </wp:inline>
        </w:drawing>
      </w:r>
    </w:p>
    <w:p w14:paraId="39FBC182" w14:textId="0804114A" w:rsidR="001B5B29" w:rsidRDefault="001B5B29">
      <w:pPr>
        <w:ind w:firstLine="720"/>
      </w:pPr>
    </w:p>
    <w:p w14:paraId="26825D1E" w14:textId="77777777" w:rsidR="001B5B29" w:rsidRDefault="001B5B29">
      <w:pPr>
        <w:ind w:firstLine="720"/>
      </w:pPr>
    </w:p>
    <w:p w14:paraId="5C34BEC3" w14:textId="00BAD4B5" w:rsidR="001B5B29" w:rsidRDefault="00081BF7">
      <w:pPr>
        <w:ind w:firstLine="720"/>
      </w:pPr>
      <w:r>
        <w:t>Fig 1</w:t>
      </w:r>
      <w:r>
        <w:t>2</w:t>
      </w:r>
      <w:r>
        <w:t xml:space="preserve">: </w:t>
      </w:r>
      <w:r w:rsidRPr="00DB2BEC">
        <w:t>Student validation.</w:t>
      </w:r>
      <w:r>
        <w:t xml:space="preserve">        </w:t>
      </w:r>
    </w:p>
    <w:p w14:paraId="4FE19BD9" w14:textId="4FEDB9E4" w:rsidR="001B5B29" w:rsidRDefault="001B5B29">
      <w:pPr>
        <w:ind w:firstLine="720"/>
        <w:rPr>
          <w:noProof/>
        </w:rPr>
      </w:pPr>
    </w:p>
    <w:p w14:paraId="04C71D98" w14:textId="77777777" w:rsidR="005B7460" w:rsidRDefault="005B7460">
      <w:pPr>
        <w:ind w:firstLine="720"/>
      </w:pPr>
      <w:r>
        <w:t xml:space="preserve">             </w:t>
      </w:r>
    </w:p>
    <w:p w14:paraId="0BA07DD5" w14:textId="77777777" w:rsidR="001C536A" w:rsidRDefault="001C536A" w:rsidP="005B7460"/>
    <w:p w14:paraId="03D536B9" w14:textId="77777777" w:rsidR="001C536A" w:rsidRDefault="001C536A" w:rsidP="005B7460"/>
    <w:p w14:paraId="7D86472C" w14:textId="77777777" w:rsidR="001C536A" w:rsidRDefault="001C536A" w:rsidP="005B7460"/>
    <w:p w14:paraId="01001831" w14:textId="77777777" w:rsidR="001C536A" w:rsidRDefault="001C536A" w:rsidP="005B7460"/>
    <w:p w14:paraId="070E373D" w14:textId="77777777" w:rsidR="00671878" w:rsidRDefault="001C536A" w:rsidP="00671878">
      <w:r w:rsidRPr="001C536A">
        <w:rPr>
          <w:noProof/>
        </w:rPr>
        <w:lastRenderedPageBreak/>
        <w:drawing>
          <wp:inline distT="0" distB="0" distL="0" distR="0" wp14:anchorId="28F9B8D6" wp14:editId="79CD7D75">
            <wp:extent cx="2466575" cy="3675367"/>
            <wp:effectExtent l="0" t="0" r="0" b="0"/>
            <wp:docPr id="5087755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75531" name="Picture 1" descr="A screenshot of a phone&#10;&#10;Description automatically generated"/>
                    <pic:cNvPicPr/>
                  </pic:nvPicPr>
                  <pic:blipFill>
                    <a:blip r:embed="rId31"/>
                    <a:stretch>
                      <a:fillRect/>
                    </a:stretch>
                  </pic:blipFill>
                  <pic:spPr>
                    <a:xfrm>
                      <a:off x="0" y="0"/>
                      <a:ext cx="2469659" cy="3679962"/>
                    </a:xfrm>
                    <a:prstGeom prst="rect">
                      <a:avLst/>
                    </a:prstGeom>
                  </pic:spPr>
                </pic:pic>
              </a:graphicData>
            </a:graphic>
          </wp:inline>
        </w:drawing>
      </w:r>
      <w:r>
        <w:t xml:space="preserve">                </w:t>
      </w:r>
      <w:r w:rsidRPr="001C536A">
        <w:rPr>
          <w:noProof/>
        </w:rPr>
        <w:drawing>
          <wp:inline distT="0" distB="0" distL="0" distR="0" wp14:anchorId="5F8BC227" wp14:editId="3508CAA3">
            <wp:extent cx="2458891" cy="3675367"/>
            <wp:effectExtent l="0" t="0" r="5080" b="0"/>
            <wp:docPr id="104797735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77354" name="Picture 1" descr="A screenshot of a phone&#10;&#10;Description automatically generated"/>
                    <pic:cNvPicPr/>
                  </pic:nvPicPr>
                  <pic:blipFill>
                    <a:blip r:embed="rId32"/>
                    <a:stretch>
                      <a:fillRect/>
                    </a:stretch>
                  </pic:blipFill>
                  <pic:spPr>
                    <a:xfrm>
                      <a:off x="0" y="0"/>
                      <a:ext cx="2464051" cy="3683079"/>
                    </a:xfrm>
                    <a:prstGeom prst="rect">
                      <a:avLst/>
                    </a:prstGeom>
                  </pic:spPr>
                </pic:pic>
              </a:graphicData>
            </a:graphic>
          </wp:inline>
        </w:drawing>
      </w:r>
      <w:r w:rsidR="009C6FEB">
        <w:t xml:space="preserve">           </w:t>
      </w:r>
      <w:r w:rsidR="009C6FEB" w:rsidRPr="009C6FEB">
        <w:rPr>
          <w:noProof/>
        </w:rPr>
        <w:drawing>
          <wp:inline distT="0" distB="0" distL="0" distR="0" wp14:anchorId="6A5ECF1D" wp14:editId="3DAF7757">
            <wp:extent cx="2374367" cy="3678190"/>
            <wp:effectExtent l="0" t="0" r="635" b="5080"/>
            <wp:docPr id="172873864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38649" name="Picture 1" descr="A screenshot of a cell phone&#10;&#10;Description automatically generated"/>
                    <pic:cNvPicPr/>
                  </pic:nvPicPr>
                  <pic:blipFill>
                    <a:blip r:embed="rId33"/>
                    <a:stretch>
                      <a:fillRect/>
                    </a:stretch>
                  </pic:blipFill>
                  <pic:spPr>
                    <a:xfrm>
                      <a:off x="0" y="0"/>
                      <a:ext cx="2444777" cy="3787264"/>
                    </a:xfrm>
                    <a:prstGeom prst="rect">
                      <a:avLst/>
                    </a:prstGeom>
                  </pic:spPr>
                </pic:pic>
              </a:graphicData>
            </a:graphic>
          </wp:inline>
        </w:drawing>
      </w:r>
    </w:p>
    <w:p w14:paraId="43C7F19C" w14:textId="77777777" w:rsidR="00671878" w:rsidRDefault="00671878" w:rsidP="00671878"/>
    <w:p w14:paraId="03020EF9" w14:textId="7E4E4717" w:rsidR="001C536A" w:rsidRDefault="00671878" w:rsidP="00671878">
      <w:pPr>
        <w:pStyle w:val="Heading7"/>
        <w:numPr>
          <w:ilvl w:val="0"/>
          <w:numId w:val="0"/>
        </w:numPr>
      </w:pPr>
      <w:bookmarkStart w:id="26" w:name="_Fig_12:_"/>
      <w:bookmarkEnd w:id="26"/>
      <w:r>
        <w:t xml:space="preserve">                              </w:t>
      </w:r>
      <w:r w:rsidR="001C536A">
        <w:t>Fig 1</w:t>
      </w:r>
      <w:r w:rsidR="00081BF7">
        <w:t>3</w:t>
      </w:r>
      <w:r w:rsidR="001C536A">
        <w:t xml:space="preserve">:  Adding group.               </w:t>
      </w:r>
      <w:r>
        <w:t xml:space="preserve">                        </w:t>
      </w:r>
      <w:r w:rsidR="001C536A">
        <w:t xml:space="preserve"> </w:t>
      </w:r>
      <w:r>
        <w:t xml:space="preserve"> </w:t>
      </w:r>
      <w:r w:rsidR="001C536A">
        <w:t xml:space="preserve">  Fig 1</w:t>
      </w:r>
      <w:r w:rsidR="00081BF7">
        <w:t>4</w:t>
      </w:r>
      <w:r w:rsidR="001C536A">
        <w:t xml:space="preserve">: </w:t>
      </w:r>
      <w:r w:rsidR="009C6FEB">
        <w:t>Groups</w:t>
      </w:r>
      <w:r w:rsidR="005B1F5F">
        <w:t xml:space="preserve">                                                         Fig 1</w:t>
      </w:r>
      <w:r w:rsidR="00081BF7">
        <w:t>5</w:t>
      </w:r>
      <w:r w:rsidR="005B1F5F">
        <w:t xml:space="preserve">: Adding Student to </w:t>
      </w:r>
      <w:r w:rsidR="006072C5">
        <w:t>the group.</w:t>
      </w:r>
    </w:p>
    <w:p w14:paraId="7D37F55A" w14:textId="723634A5" w:rsidR="005B1F5F" w:rsidRDefault="00671878" w:rsidP="00671878">
      <w:pPr>
        <w:pStyle w:val="Heading7"/>
      </w:pPr>
      <w:r>
        <w:t xml:space="preserve">   </w:t>
      </w:r>
    </w:p>
    <w:p w14:paraId="4E90AC18" w14:textId="77777777" w:rsidR="005B1F5F" w:rsidRDefault="005B1F5F" w:rsidP="005B7460"/>
    <w:p w14:paraId="33AED4B8" w14:textId="77777777" w:rsidR="005B1F5F" w:rsidRDefault="005B1F5F" w:rsidP="005B7460"/>
    <w:p w14:paraId="4742CDD0" w14:textId="77777777" w:rsidR="005B1F5F" w:rsidRDefault="005B1F5F" w:rsidP="005B7460"/>
    <w:p w14:paraId="3A95A7BD" w14:textId="77777777" w:rsidR="005B1F5F" w:rsidRDefault="005B1F5F" w:rsidP="005B7460"/>
    <w:p w14:paraId="27AD9A9A" w14:textId="77777777" w:rsidR="005B1F5F" w:rsidRDefault="005B1F5F" w:rsidP="005B7460"/>
    <w:p w14:paraId="5863F43D" w14:textId="77777777" w:rsidR="005B1F5F" w:rsidRDefault="005B1F5F" w:rsidP="005B7460"/>
    <w:p w14:paraId="732857F8" w14:textId="3780AA6A" w:rsidR="005B1F5F" w:rsidRDefault="005B1F5F" w:rsidP="00671878">
      <w:r w:rsidRPr="005B1F5F">
        <w:rPr>
          <w:noProof/>
        </w:rPr>
        <w:lastRenderedPageBreak/>
        <w:drawing>
          <wp:inline distT="0" distB="0" distL="0" distR="0" wp14:anchorId="10EA184C" wp14:editId="49578A97">
            <wp:extent cx="2666360" cy="3628815"/>
            <wp:effectExtent l="0" t="0" r="1270" b="3810"/>
            <wp:docPr id="63837361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73613" name="Picture 1" descr="A screenshot of a phone&#10;&#10;Description automatically generated"/>
                    <pic:cNvPicPr/>
                  </pic:nvPicPr>
                  <pic:blipFill>
                    <a:blip r:embed="rId34"/>
                    <a:stretch>
                      <a:fillRect/>
                    </a:stretch>
                  </pic:blipFill>
                  <pic:spPr>
                    <a:xfrm>
                      <a:off x="0" y="0"/>
                      <a:ext cx="2725651" cy="3709508"/>
                    </a:xfrm>
                    <a:prstGeom prst="rect">
                      <a:avLst/>
                    </a:prstGeom>
                  </pic:spPr>
                </pic:pic>
              </a:graphicData>
            </a:graphic>
          </wp:inline>
        </w:drawing>
      </w:r>
      <w:r w:rsidR="005B7460">
        <w:t xml:space="preserve">           </w:t>
      </w:r>
      <w:r>
        <w:t xml:space="preserve">                                </w:t>
      </w:r>
      <w:r w:rsidR="006072C5">
        <w:t xml:space="preserve">  </w:t>
      </w:r>
      <w:r w:rsidR="00197A17" w:rsidRPr="00197A17">
        <w:drawing>
          <wp:inline distT="0" distB="0" distL="0" distR="0" wp14:anchorId="5E167CEC" wp14:editId="0973532D">
            <wp:extent cx="2975428" cy="3722142"/>
            <wp:effectExtent l="0" t="0" r="0" b="0"/>
            <wp:docPr id="1181616115"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16115" name="Picture 1" descr="A screenshot of a cellphone&#10;&#10;Description automatically generated"/>
                    <pic:cNvPicPr/>
                  </pic:nvPicPr>
                  <pic:blipFill>
                    <a:blip r:embed="rId35"/>
                    <a:stretch>
                      <a:fillRect/>
                    </a:stretch>
                  </pic:blipFill>
                  <pic:spPr>
                    <a:xfrm>
                      <a:off x="0" y="0"/>
                      <a:ext cx="2996142" cy="3748055"/>
                    </a:xfrm>
                    <a:prstGeom prst="rect">
                      <a:avLst/>
                    </a:prstGeom>
                  </pic:spPr>
                </pic:pic>
              </a:graphicData>
            </a:graphic>
          </wp:inline>
        </w:drawing>
      </w:r>
      <w:r>
        <w:t xml:space="preserve">       </w:t>
      </w:r>
      <w:r w:rsidR="005B7460">
        <w:t xml:space="preserve">     </w:t>
      </w:r>
      <w:r w:rsidR="00CA5894">
        <w:t xml:space="preserve">  </w:t>
      </w:r>
    </w:p>
    <w:p w14:paraId="6986D07D" w14:textId="2973D6EF" w:rsidR="00B42550" w:rsidRPr="005B1F5F" w:rsidRDefault="006072C5" w:rsidP="00671878">
      <w:pPr>
        <w:pStyle w:val="Heading7"/>
        <w:numPr>
          <w:ilvl w:val="0"/>
          <w:numId w:val="0"/>
        </w:numPr>
        <w:rPr>
          <w:lang w:val="en-IN"/>
        </w:rPr>
      </w:pPr>
      <w:bookmarkStart w:id="27" w:name="_Fig_15:_Selecting"/>
      <w:bookmarkStart w:id="28" w:name="_Fig_16:_Selecting"/>
      <w:bookmarkEnd w:id="27"/>
      <w:bookmarkEnd w:id="28"/>
      <w:r>
        <w:t xml:space="preserve">    </w:t>
      </w:r>
      <w:r w:rsidR="005B1F5F">
        <w:t>Fig 1</w:t>
      </w:r>
      <w:r w:rsidR="00081BF7">
        <w:t>6</w:t>
      </w:r>
      <w:r w:rsidR="005B1F5F">
        <w:t xml:space="preserve">: Selecting Students to Add in a Group                           </w:t>
      </w:r>
      <w:r>
        <w:t xml:space="preserve">                 </w:t>
      </w:r>
      <w:r w:rsidR="00CA5894">
        <w:t xml:space="preserve">  </w:t>
      </w:r>
      <w:r w:rsidR="00671878">
        <w:t xml:space="preserve">                   </w:t>
      </w:r>
      <w:r w:rsidR="00197A17" w:rsidRPr="005C58E5">
        <w:t>Fig 1</w:t>
      </w:r>
      <w:r w:rsidR="00197A17" w:rsidRPr="005C58E5">
        <w:t>7</w:t>
      </w:r>
      <w:r w:rsidR="00197A17" w:rsidRPr="005C58E5">
        <w:t xml:space="preserve">: </w:t>
      </w:r>
      <w:r w:rsidR="00197A17" w:rsidRPr="005C58E5">
        <w:t xml:space="preserve">Validation of student in </w:t>
      </w:r>
      <w:proofErr w:type="gramStart"/>
      <w:r w:rsidR="00197A17" w:rsidRPr="005C58E5">
        <w:t>group</w:t>
      </w:r>
      <w:proofErr w:type="gramEnd"/>
    </w:p>
    <w:sectPr w:rsidR="00B42550" w:rsidRPr="005B1F5F">
      <w:pgSz w:w="15840" w:h="12240"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B82B5B" w14:textId="77777777" w:rsidR="00BE2FD8" w:rsidRDefault="00BE2FD8">
      <w:pPr>
        <w:spacing w:line="240" w:lineRule="auto"/>
      </w:pPr>
      <w:r>
        <w:separator/>
      </w:r>
    </w:p>
  </w:endnote>
  <w:endnote w:type="continuationSeparator" w:id="0">
    <w:p w14:paraId="42AC0272" w14:textId="77777777" w:rsidR="00BE2FD8" w:rsidRDefault="00BE2FD8">
      <w:pPr>
        <w:spacing w:line="240" w:lineRule="auto"/>
      </w:pPr>
      <w:r>
        <w:continuationSeparator/>
      </w:r>
    </w:p>
  </w:endnote>
  <w:endnote w:type="continuationNotice" w:id="1">
    <w:p w14:paraId="37F2B713" w14:textId="77777777" w:rsidR="00BE2FD8" w:rsidRDefault="00BE2FD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7B5C3" w14:textId="77777777" w:rsidR="00617D00" w:rsidRDefault="00617D00">
    <w:pPr>
      <w:pBdr>
        <w:top w:val="nil"/>
        <w:left w:val="nil"/>
        <w:bottom w:val="nil"/>
        <w:right w:val="nil"/>
        <w:between w:val="nil"/>
      </w:pBdr>
      <w:spacing w:line="276" w:lineRule="auto"/>
      <w:rPr>
        <w:color w:val="000000"/>
      </w:rPr>
    </w:pPr>
  </w:p>
  <w:tbl>
    <w:tblPr>
      <w:tblW w:w="9486"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15" w:type="dxa"/>
        <w:right w:w="115" w:type="dxa"/>
      </w:tblCellMar>
      <w:tblLook w:val="0000" w:firstRow="0" w:lastRow="0" w:firstColumn="0" w:lastColumn="0" w:noHBand="0" w:noVBand="0"/>
    </w:tblPr>
    <w:tblGrid>
      <w:gridCol w:w="3162"/>
      <w:gridCol w:w="3162"/>
      <w:gridCol w:w="3162"/>
    </w:tblGrid>
    <w:tr w:rsidR="00617D00" w14:paraId="08442157" w14:textId="77777777">
      <w:tc>
        <w:tcPr>
          <w:tcW w:w="3162" w:type="dxa"/>
          <w:tcBorders>
            <w:top w:val="nil"/>
            <w:left w:val="nil"/>
            <w:bottom w:val="nil"/>
            <w:right w:val="nil"/>
          </w:tcBorders>
        </w:tcPr>
        <w:p w14:paraId="3CB4B170" w14:textId="77777777" w:rsidR="00617D00" w:rsidRDefault="00000000">
          <w:pPr>
            <w:ind w:right="360"/>
          </w:pPr>
          <w:r>
            <w:t>Public Release</w:t>
          </w:r>
        </w:p>
      </w:tc>
      <w:tc>
        <w:tcPr>
          <w:tcW w:w="3162" w:type="dxa"/>
          <w:tcBorders>
            <w:top w:val="nil"/>
            <w:left w:val="nil"/>
            <w:bottom w:val="nil"/>
            <w:right w:val="nil"/>
          </w:tcBorders>
        </w:tcPr>
        <w:p w14:paraId="7B07E6FB" w14:textId="5B026556" w:rsidR="00617D00" w:rsidRDefault="00AE7583">
          <w:pPr>
            <w:jc w:val="center"/>
          </w:pPr>
          <w:r>
            <w:t>Project Smart Campus, 202</w:t>
          </w:r>
          <w:r w:rsidR="0055776B">
            <w:t>4</w:t>
          </w:r>
        </w:p>
      </w:tc>
      <w:tc>
        <w:tcPr>
          <w:tcW w:w="3162" w:type="dxa"/>
          <w:tcBorders>
            <w:top w:val="nil"/>
            <w:left w:val="nil"/>
            <w:bottom w:val="nil"/>
            <w:right w:val="nil"/>
          </w:tcBorders>
        </w:tcPr>
        <w:p w14:paraId="79352E74" w14:textId="0E193E49" w:rsidR="00617D00" w:rsidRDefault="00000000">
          <w:pPr>
            <w:jc w:val="right"/>
          </w:pPr>
          <w:r>
            <w:t xml:space="preserve">Page </w:t>
          </w:r>
          <w:r>
            <w:fldChar w:fldCharType="begin"/>
          </w:r>
          <w:r>
            <w:instrText>PAGE</w:instrText>
          </w:r>
          <w:r>
            <w:fldChar w:fldCharType="separate"/>
          </w:r>
          <w:r w:rsidR="006F182F">
            <w:rPr>
              <w:noProof/>
            </w:rPr>
            <w:t>2</w:t>
          </w:r>
          <w:r>
            <w:fldChar w:fldCharType="end"/>
          </w:r>
        </w:p>
      </w:tc>
    </w:tr>
  </w:tbl>
  <w:p w14:paraId="38BFAA32" w14:textId="77777777" w:rsidR="00617D00" w:rsidRDefault="00617D00">
    <w:pPr>
      <w:pBdr>
        <w:top w:val="nil"/>
        <w:left w:val="nil"/>
        <w:bottom w:val="nil"/>
        <w:right w:val="nil"/>
        <w:between w:val="nil"/>
      </w:pBdr>
      <w:tabs>
        <w:tab w:val="center" w:pos="4320"/>
        <w:tab w:val="right" w:pos="864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85D4B" w14:textId="77777777" w:rsidR="00BE2FD8" w:rsidRDefault="00BE2FD8">
      <w:pPr>
        <w:spacing w:line="240" w:lineRule="auto"/>
      </w:pPr>
      <w:r>
        <w:separator/>
      </w:r>
    </w:p>
  </w:footnote>
  <w:footnote w:type="continuationSeparator" w:id="0">
    <w:p w14:paraId="1B1C13F8" w14:textId="77777777" w:rsidR="00BE2FD8" w:rsidRDefault="00BE2FD8">
      <w:pPr>
        <w:spacing w:line="240" w:lineRule="auto"/>
      </w:pPr>
      <w:r>
        <w:continuationSeparator/>
      </w:r>
    </w:p>
  </w:footnote>
  <w:footnote w:type="continuationNotice" w:id="1">
    <w:p w14:paraId="12BB4B3E" w14:textId="77777777" w:rsidR="00BE2FD8" w:rsidRDefault="00BE2FD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6AB74" w14:textId="77777777" w:rsidR="00617D00" w:rsidRDefault="00617D00">
    <w:pPr>
      <w:rPr>
        <w:sz w:val="24"/>
        <w:szCs w:val="24"/>
      </w:rPr>
    </w:pPr>
  </w:p>
  <w:p w14:paraId="060C49D3" w14:textId="77777777" w:rsidR="00617D00" w:rsidRDefault="00617D00">
    <w:pPr>
      <w:pBdr>
        <w:top w:val="single" w:sz="6" w:space="1" w:color="000000"/>
      </w:pBdr>
      <w:rPr>
        <w:sz w:val="24"/>
        <w:szCs w:val="24"/>
      </w:rPr>
    </w:pPr>
  </w:p>
  <w:p w14:paraId="2078DE79" w14:textId="3F05CB8B" w:rsidR="00617D00" w:rsidRDefault="007E09F1">
    <w:pPr>
      <w:pBdr>
        <w:bottom w:val="single" w:sz="6" w:space="1" w:color="000000"/>
      </w:pBdr>
      <w:jc w:val="right"/>
      <w:rPr>
        <w:rFonts w:ascii="Arial" w:eastAsia="Arial" w:hAnsi="Arial" w:cs="Arial"/>
        <w:b/>
        <w:sz w:val="36"/>
        <w:szCs w:val="36"/>
      </w:rPr>
    </w:pPr>
    <w:r>
      <w:rPr>
        <w:rFonts w:ascii="Arial" w:eastAsia="Arial" w:hAnsi="Arial" w:cs="Arial"/>
        <w:b/>
        <w:sz w:val="36"/>
        <w:szCs w:val="36"/>
      </w:rPr>
      <w:t xml:space="preserve">Project </w:t>
    </w:r>
    <w:r w:rsidR="00406092">
      <w:rPr>
        <w:rFonts w:ascii="Arial" w:eastAsia="Arial" w:hAnsi="Arial" w:cs="Arial"/>
        <w:b/>
        <w:sz w:val="36"/>
        <w:szCs w:val="36"/>
      </w:rPr>
      <w:t xml:space="preserve">Smart Campus </w:t>
    </w:r>
  </w:p>
  <w:p w14:paraId="57FB91FC" w14:textId="77777777" w:rsidR="00617D00" w:rsidRDefault="00617D00">
    <w:pPr>
      <w:pBdr>
        <w:bottom w:val="single" w:sz="6" w:space="1" w:color="000000"/>
      </w:pBdr>
      <w:jc w:val="right"/>
      <w:rPr>
        <w:sz w:val="24"/>
        <w:szCs w:val="24"/>
      </w:rPr>
    </w:pPr>
  </w:p>
  <w:p w14:paraId="691C5C11" w14:textId="77777777" w:rsidR="00617D00" w:rsidRDefault="00617D00">
    <w:pPr>
      <w:pBdr>
        <w:top w:val="nil"/>
        <w:left w:val="nil"/>
        <w:bottom w:val="nil"/>
        <w:right w:val="nil"/>
        <w:between w:val="nil"/>
      </w:pBdr>
      <w:tabs>
        <w:tab w:val="center" w:pos="4320"/>
        <w:tab w:val="right" w:pos="864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CA9CD" w14:textId="77777777" w:rsidR="00617D00" w:rsidRDefault="00617D00">
    <w:pPr>
      <w:pBdr>
        <w:top w:val="nil"/>
        <w:left w:val="nil"/>
        <w:bottom w:val="nil"/>
        <w:right w:val="nil"/>
        <w:between w:val="nil"/>
      </w:pBdr>
      <w:spacing w:line="276" w:lineRule="auto"/>
    </w:pPr>
  </w:p>
  <w:tbl>
    <w:tblPr>
      <w:tblW w:w="955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15" w:type="dxa"/>
        <w:right w:w="115" w:type="dxa"/>
      </w:tblCellMar>
      <w:tblLook w:val="0000" w:firstRow="0" w:lastRow="0" w:firstColumn="0" w:lastColumn="0" w:noHBand="0" w:noVBand="0"/>
    </w:tblPr>
    <w:tblGrid>
      <w:gridCol w:w="6379"/>
      <w:gridCol w:w="3179"/>
    </w:tblGrid>
    <w:tr w:rsidR="00617D00" w14:paraId="65D0FCA6" w14:textId="77777777">
      <w:tc>
        <w:tcPr>
          <w:tcW w:w="6379" w:type="dxa"/>
        </w:tcPr>
        <w:p w14:paraId="7BCAF762" w14:textId="2B67C4BE" w:rsidR="00617D00" w:rsidRDefault="00A435CF">
          <w:proofErr w:type="spellStart"/>
          <w:r>
            <w:t>BlinkID</w:t>
          </w:r>
          <w:proofErr w:type="spellEnd"/>
        </w:p>
      </w:tc>
      <w:tc>
        <w:tcPr>
          <w:tcW w:w="3179" w:type="dxa"/>
        </w:tcPr>
        <w:p w14:paraId="34817778" w14:textId="7258D0D2" w:rsidR="00617D00" w:rsidRDefault="00000000">
          <w:pPr>
            <w:tabs>
              <w:tab w:val="left" w:pos="1135"/>
            </w:tabs>
            <w:spacing w:before="40"/>
            <w:ind w:right="68"/>
          </w:pPr>
          <w:r>
            <w:t xml:space="preserve">  Version: </w:t>
          </w:r>
          <w:r w:rsidR="001C536A">
            <w:t>3</w:t>
          </w:r>
          <w:r w:rsidR="00263D53">
            <w:t>.0</w:t>
          </w:r>
        </w:p>
      </w:tc>
    </w:tr>
    <w:tr w:rsidR="00617D00" w14:paraId="00E3903E" w14:textId="77777777">
      <w:tc>
        <w:tcPr>
          <w:tcW w:w="6379" w:type="dxa"/>
        </w:tcPr>
        <w:p w14:paraId="1D796624" w14:textId="77777777" w:rsidR="00617D00" w:rsidRDefault="00000000">
          <w:r>
            <w:t>Design Document</w:t>
          </w:r>
        </w:p>
      </w:tc>
      <w:tc>
        <w:tcPr>
          <w:tcW w:w="3179" w:type="dxa"/>
        </w:tcPr>
        <w:p w14:paraId="555033E4" w14:textId="632C3669" w:rsidR="00617D00" w:rsidRDefault="00000000">
          <w:r>
            <w:t xml:space="preserve">  Date: 0</w:t>
          </w:r>
          <w:r w:rsidR="001902C6">
            <w:t>4</w:t>
          </w:r>
          <w:r>
            <w:t>/</w:t>
          </w:r>
          <w:r w:rsidR="001C536A">
            <w:t>22</w:t>
          </w:r>
          <w:r>
            <w:t>/202</w:t>
          </w:r>
          <w:r w:rsidR="00A435CF">
            <w:t>4</w:t>
          </w:r>
        </w:p>
      </w:tc>
    </w:tr>
    <w:tr w:rsidR="00617D00" w14:paraId="58F6B077" w14:textId="77777777">
      <w:tc>
        <w:tcPr>
          <w:tcW w:w="9558" w:type="dxa"/>
          <w:gridSpan w:val="2"/>
        </w:tcPr>
        <w:p w14:paraId="352148E8" w14:textId="77777777" w:rsidR="00617D00" w:rsidRDefault="00000000">
          <w:r>
            <w:t>Software Design Document</w:t>
          </w:r>
        </w:p>
      </w:tc>
    </w:tr>
  </w:tbl>
  <w:p w14:paraId="0ADCB5D0" w14:textId="77777777" w:rsidR="00617D00" w:rsidRDefault="00617D00">
    <w:pPr>
      <w:pBdr>
        <w:top w:val="nil"/>
        <w:left w:val="nil"/>
        <w:bottom w:val="nil"/>
        <w:right w:val="nil"/>
        <w:between w:val="nil"/>
      </w:pBdr>
      <w:tabs>
        <w:tab w:val="center" w:pos="4320"/>
        <w:tab w:val="right" w:pos="864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55DE8"/>
    <w:multiLevelType w:val="hybridMultilevel"/>
    <w:tmpl w:val="BB3C6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A75B3"/>
    <w:multiLevelType w:val="multilevel"/>
    <w:tmpl w:val="D51C0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BA4B27"/>
    <w:multiLevelType w:val="hybridMultilevel"/>
    <w:tmpl w:val="CAB4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C3DD1"/>
    <w:multiLevelType w:val="multilevel"/>
    <w:tmpl w:val="6F2EBC1A"/>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4" w15:restartNumberingAfterBreak="0">
    <w:nsid w:val="0B894351"/>
    <w:multiLevelType w:val="hybridMultilevel"/>
    <w:tmpl w:val="6D9E9F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B42A7C"/>
    <w:multiLevelType w:val="hybridMultilevel"/>
    <w:tmpl w:val="465A6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E327A"/>
    <w:multiLevelType w:val="hybridMultilevel"/>
    <w:tmpl w:val="6C1843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9C49F3"/>
    <w:multiLevelType w:val="hybridMultilevel"/>
    <w:tmpl w:val="7D107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980E29"/>
    <w:multiLevelType w:val="hybridMultilevel"/>
    <w:tmpl w:val="EC1EF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0627D9"/>
    <w:multiLevelType w:val="multilevel"/>
    <w:tmpl w:val="D51C0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8B34C8"/>
    <w:multiLevelType w:val="multilevel"/>
    <w:tmpl w:val="4AE00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3510C2D"/>
    <w:multiLevelType w:val="multilevel"/>
    <w:tmpl w:val="A5620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7DD10E2"/>
    <w:multiLevelType w:val="multilevel"/>
    <w:tmpl w:val="E13C7434"/>
    <w:lvl w:ilvl="0">
      <w:start w:val="1"/>
      <w:numFmt w:val="decimal"/>
      <w:lvlText w:val="%1."/>
      <w:lvlJc w:val="left"/>
      <w:pPr>
        <w:ind w:left="0" w:firstLine="0"/>
      </w:pPr>
    </w:lvl>
    <w:lvl w:ilvl="1">
      <w:start w:val="1"/>
      <w:numFmt w:val="decimal"/>
      <w:lvlText w:val="%1.%2"/>
      <w:lvlJc w:val="left"/>
      <w:pPr>
        <w:ind w:left="0" w:firstLine="0"/>
      </w:pPr>
      <w:rPr>
        <w:rFonts w:ascii="Arial" w:eastAsia="Arial" w:hAnsi="Arial" w:cs="Arial"/>
        <w:b/>
      </w:r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3" w15:restartNumberingAfterBreak="0">
    <w:nsid w:val="320C37A6"/>
    <w:multiLevelType w:val="hybridMultilevel"/>
    <w:tmpl w:val="12522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2C0380C"/>
    <w:multiLevelType w:val="hybridMultilevel"/>
    <w:tmpl w:val="E48A04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EF15825"/>
    <w:multiLevelType w:val="hybridMultilevel"/>
    <w:tmpl w:val="9ECC8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273FC4"/>
    <w:multiLevelType w:val="multilevel"/>
    <w:tmpl w:val="00AAD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393305A"/>
    <w:multiLevelType w:val="hybridMultilevel"/>
    <w:tmpl w:val="4622F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45402F"/>
    <w:multiLevelType w:val="multilevel"/>
    <w:tmpl w:val="F9E6A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F27519B"/>
    <w:multiLevelType w:val="hybridMultilevel"/>
    <w:tmpl w:val="19E83BFC"/>
    <w:lvl w:ilvl="0" w:tplc="04090001">
      <w:start w:val="1"/>
      <w:numFmt w:val="bullet"/>
      <w:lvlText w:val=""/>
      <w:lvlJc w:val="left"/>
      <w:pPr>
        <w:ind w:left="720" w:hanging="360"/>
      </w:pPr>
      <w:rPr>
        <w:rFonts w:ascii="Symbol" w:hAnsi="Symbol" w:hint="default"/>
      </w:rPr>
    </w:lvl>
    <w:lvl w:ilvl="1" w:tplc="4CD0284C">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E4577A"/>
    <w:multiLevelType w:val="multilevel"/>
    <w:tmpl w:val="3F307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7AA6AA2"/>
    <w:multiLevelType w:val="hybridMultilevel"/>
    <w:tmpl w:val="21C4A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6641CD"/>
    <w:multiLevelType w:val="multilevel"/>
    <w:tmpl w:val="3FFC3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E983780"/>
    <w:multiLevelType w:val="multilevel"/>
    <w:tmpl w:val="D51C0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B393406"/>
    <w:multiLevelType w:val="multilevel"/>
    <w:tmpl w:val="1D942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D5D6A3B"/>
    <w:multiLevelType w:val="hybridMultilevel"/>
    <w:tmpl w:val="03984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A55D10"/>
    <w:multiLevelType w:val="hybridMultilevel"/>
    <w:tmpl w:val="FCBC44FA"/>
    <w:lvl w:ilvl="0" w:tplc="78DE5D16">
      <w:start w:val="1"/>
      <w:numFmt w:val="decimal"/>
      <w:lvlText w:val="%1."/>
      <w:lvlJc w:val="left"/>
      <w:pPr>
        <w:tabs>
          <w:tab w:val="num" w:pos="720"/>
        </w:tabs>
        <w:ind w:left="720" w:hanging="360"/>
      </w:pPr>
    </w:lvl>
    <w:lvl w:ilvl="1" w:tplc="AC2200E2" w:tentative="1">
      <w:start w:val="1"/>
      <w:numFmt w:val="decimal"/>
      <w:lvlText w:val="%2."/>
      <w:lvlJc w:val="left"/>
      <w:pPr>
        <w:tabs>
          <w:tab w:val="num" w:pos="1440"/>
        </w:tabs>
        <w:ind w:left="1440" w:hanging="360"/>
      </w:pPr>
    </w:lvl>
    <w:lvl w:ilvl="2" w:tplc="18165818" w:tentative="1">
      <w:start w:val="1"/>
      <w:numFmt w:val="decimal"/>
      <w:lvlText w:val="%3."/>
      <w:lvlJc w:val="left"/>
      <w:pPr>
        <w:tabs>
          <w:tab w:val="num" w:pos="2160"/>
        </w:tabs>
        <w:ind w:left="2160" w:hanging="360"/>
      </w:pPr>
    </w:lvl>
    <w:lvl w:ilvl="3" w:tplc="1C9CEB7E" w:tentative="1">
      <w:start w:val="1"/>
      <w:numFmt w:val="decimal"/>
      <w:lvlText w:val="%4."/>
      <w:lvlJc w:val="left"/>
      <w:pPr>
        <w:tabs>
          <w:tab w:val="num" w:pos="2880"/>
        </w:tabs>
        <w:ind w:left="2880" w:hanging="360"/>
      </w:pPr>
    </w:lvl>
    <w:lvl w:ilvl="4" w:tplc="F1FAA4D2" w:tentative="1">
      <w:start w:val="1"/>
      <w:numFmt w:val="decimal"/>
      <w:lvlText w:val="%5."/>
      <w:lvlJc w:val="left"/>
      <w:pPr>
        <w:tabs>
          <w:tab w:val="num" w:pos="3600"/>
        </w:tabs>
        <w:ind w:left="3600" w:hanging="360"/>
      </w:pPr>
    </w:lvl>
    <w:lvl w:ilvl="5" w:tplc="900A6B2E" w:tentative="1">
      <w:start w:val="1"/>
      <w:numFmt w:val="decimal"/>
      <w:lvlText w:val="%6."/>
      <w:lvlJc w:val="left"/>
      <w:pPr>
        <w:tabs>
          <w:tab w:val="num" w:pos="4320"/>
        </w:tabs>
        <w:ind w:left="4320" w:hanging="360"/>
      </w:pPr>
    </w:lvl>
    <w:lvl w:ilvl="6" w:tplc="663C683A" w:tentative="1">
      <w:start w:val="1"/>
      <w:numFmt w:val="decimal"/>
      <w:lvlText w:val="%7."/>
      <w:lvlJc w:val="left"/>
      <w:pPr>
        <w:tabs>
          <w:tab w:val="num" w:pos="5040"/>
        </w:tabs>
        <w:ind w:left="5040" w:hanging="360"/>
      </w:pPr>
    </w:lvl>
    <w:lvl w:ilvl="7" w:tplc="F342D216" w:tentative="1">
      <w:start w:val="1"/>
      <w:numFmt w:val="decimal"/>
      <w:lvlText w:val="%8."/>
      <w:lvlJc w:val="left"/>
      <w:pPr>
        <w:tabs>
          <w:tab w:val="num" w:pos="5760"/>
        </w:tabs>
        <w:ind w:left="5760" w:hanging="360"/>
      </w:pPr>
    </w:lvl>
    <w:lvl w:ilvl="8" w:tplc="2DA21122" w:tentative="1">
      <w:start w:val="1"/>
      <w:numFmt w:val="decimal"/>
      <w:lvlText w:val="%9."/>
      <w:lvlJc w:val="left"/>
      <w:pPr>
        <w:tabs>
          <w:tab w:val="num" w:pos="6480"/>
        </w:tabs>
        <w:ind w:left="6480" w:hanging="360"/>
      </w:pPr>
    </w:lvl>
  </w:abstractNum>
  <w:abstractNum w:abstractNumId="27" w15:restartNumberingAfterBreak="0">
    <w:nsid w:val="7174346A"/>
    <w:multiLevelType w:val="hybridMultilevel"/>
    <w:tmpl w:val="1728C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7C3955"/>
    <w:multiLevelType w:val="multilevel"/>
    <w:tmpl w:val="4FDE6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76A5DE1"/>
    <w:multiLevelType w:val="multilevel"/>
    <w:tmpl w:val="D51C0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D834F7F"/>
    <w:multiLevelType w:val="multilevel"/>
    <w:tmpl w:val="19DED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E654101"/>
    <w:multiLevelType w:val="multilevel"/>
    <w:tmpl w:val="D51C0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63583186">
    <w:abstractNumId w:val="3"/>
  </w:num>
  <w:num w:numId="2" w16cid:durableId="311060806">
    <w:abstractNumId w:val="10"/>
  </w:num>
  <w:num w:numId="3" w16cid:durableId="1993213084">
    <w:abstractNumId w:val="11"/>
  </w:num>
  <w:num w:numId="4" w16cid:durableId="542448225">
    <w:abstractNumId w:val="16"/>
  </w:num>
  <w:num w:numId="5" w16cid:durableId="1584803093">
    <w:abstractNumId w:val="23"/>
  </w:num>
  <w:num w:numId="6" w16cid:durableId="477065747">
    <w:abstractNumId w:val="28"/>
  </w:num>
  <w:num w:numId="7" w16cid:durableId="1653555542">
    <w:abstractNumId w:val="18"/>
  </w:num>
  <w:num w:numId="8" w16cid:durableId="1263950839">
    <w:abstractNumId w:val="22"/>
  </w:num>
  <w:num w:numId="9" w16cid:durableId="125709251">
    <w:abstractNumId w:val="12"/>
  </w:num>
  <w:num w:numId="10" w16cid:durableId="555316474">
    <w:abstractNumId w:val="20"/>
  </w:num>
  <w:num w:numId="11" w16cid:durableId="199829647">
    <w:abstractNumId w:val="24"/>
  </w:num>
  <w:num w:numId="12" w16cid:durableId="288896315">
    <w:abstractNumId w:val="21"/>
  </w:num>
  <w:num w:numId="13" w16cid:durableId="1665432344">
    <w:abstractNumId w:val="4"/>
  </w:num>
  <w:num w:numId="14" w16cid:durableId="1858230928">
    <w:abstractNumId w:val="7"/>
  </w:num>
  <w:num w:numId="15" w16cid:durableId="1666126081">
    <w:abstractNumId w:val="30"/>
  </w:num>
  <w:num w:numId="16" w16cid:durableId="726490829">
    <w:abstractNumId w:val="13"/>
  </w:num>
  <w:num w:numId="17" w16cid:durableId="1003432161">
    <w:abstractNumId w:val="6"/>
  </w:num>
  <w:num w:numId="18" w16cid:durableId="1229996361">
    <w:abstractNumId w:val="17"/>
  </w:num>
  <w:num w:numId="19" w16cid:durableId="1068304195">
    <w:abstractNumId w:val="14"/>
  </w:num>
  <w:num w:numId="20" w16cid:durableId="1171329849">
    <w:abstractNumId w:val="8"/>
  </w:num>
  <w:num w:numId="21" w16cid:durableId="1183595168">
    <w:abstractNumId w:val="26"/>
  </w:num>
  <w:num w:numId="22" w16cid:durableId="1488547830">
    <w:abstractNumId w:val="31"/>
  </w:num>
  <w:num w:numId="23" w16cid:durableId="685790003">
    <w:abstractNumId w:val="9"/>
  </w:num>
  <w:num w:numId="24" w16cid:durableId="670526734">
    <w:abstractNumId w:val="29"/>
  </w:num>
  <w:num w:numId="25" w16cid:durableId="1954090870">
    <w:abstractNumId w:val="19"/>
  </w:num>
  <w:num w:numId="26" w16cid:durableId="1741170431">
    <w:abstractNumId w:val="15"/>
  </w:num>
  <w:num w:numId="27" w16cid:durableId="1199662583">
    <w:abstractNumId w:val="0"/>
  </w:num>
  <w:num w:numId="28" w16cid:durableId="848179616">
    <w:abstractNumId w:val="27"/>
  </w:num>
  <w:num w:numId="29" w16cid:durableId="504636358">
    <w:abstractNumId w:val="5"/>
  </w:num>
  <w:num w:numId="30" w16cid:durableId="1350134967">
    <w:abstractNumId w:val="2"/>
  </w:num>
  <w:num w:numId="31" w16cid:durableId="1613855992">
    <w:abstractNumId w:val="1"/>
  </w:num>
  <w:num w:numId="32" w16cid:durableId="35646695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7D00"/>
    <w:rsid w:val="00043B0B"/>
    <w:rsid w:val="000578E4"/>
    <w:rsid w:val="00061A54"/>
    <w:rsid w:val="000755FC"/>
    <w:rsid w:val="00081BF7"/>
    <w:rsid w:val="000840B5"/>
    <w:rsid w:val="000916E3"/>
    <w:rsid w:val="000E4F8F"/>
    <w:rsid w:val="00103EDD"/>
    <w:rsid w:val="001112A6"/>
    <w:rsid w:val="0012435A"/>
    <w:rsid w:val="001326A1"/>
    <w:rsid w:val="0013674F"/>
    <w:rsid w:val="0015345E"/>
    <w:rsid w:val="00154412"/>
    <w:rsid w:val="00156C85"/>
    <w:rsid w:val="00163C31"/>
    <w:rsid w:val="001665D5"/>
    <w:rsid w:val="00185A7C"/>
    <w:rsid w:val="001902C6"/>
    <w:rsid w:val="00194735"/>
    <w:rsid w:val="00197A17"/>
    <w:rsid w:val="001B3D5D"/>
    <w:rsid w:val="001B5155"/>
    <w:rsid w:val="001B5B29"/>
    <w:rsid w:val="001B7920"/>
    <w:rsid w:val="001C536A"/>
    <w:rsid w:val="001C7612"/>
    <w:rsid w:val="001E24EF"/>
    <w:rsid w:val="001E33EC"/>
    <w:rsid w:val="001F74D4"/>
    <w:rsid w:val="002042E2"/>
    <w:rsid w:val="002060FF"/>
    <w:rsid w:val="00210FF2"/>
    <w:rsid w:val="00216524"/>
    <w:rsid w:val="0022278F"/>
    <w:rsid w:val="00225DBA"/>
    <w:rsid w:val="002332F5"/>
    <w:rsid w:val="00263D53"/>
    <w:rsid w:val="00266D59"/>
    <w:rsid w:val="0028522E"/>
    <w:rsid w:val="00290983"/>
    <w:rsid w:val="002B0191"/>
    <w:rsid w:val="002C7B1A"/>
    <w:rsid w:val="002E4FEA"/>
    <w:rsid w:val="002E7CF4"/>
    <w:rsid w:val="00303B24"/>
    <w:rsid w:val="00321306"/>
    <w:rsid w:val="00334A53"/>
    <w:rsid w:val="00344107"/>
    <w:rsid w:val="0035569D"/>
    <w:rsid w:val="00363940"/>
    <w:rsid w:val="00374603"/>
    <w:rsid w:val="0038719D"/>
    <w:rsid w:val="003958F7"/>
    <w:rsid w:val="003C2FAC"/>
    <w:rsid w:val="00400114"/>
    <w:rsid w:val="00406092"/>
    <w:rsid w:val="00416C30"/>
    <w:rsid w:val="00424495"/>
    <w:rsid w:val="00426F56"/>
    <w:rsid w:val="004A7B16"/>
    <w:rsid w:val="004B101F"/>
    <w:rsid w:val="0050094F"/>
    <w:rsid w:val="00502159"/>
    <w:rsid w:val="00510353"/>
    <w:rsid w:val="005107B0"/>
    <w:rsid w:val="005260EF"/>
    <w:rsid w:val="0053232A"/>
    <w:rsid w:val="00537EFD"/>
    <w:rsid w:val="005415E3"/>
    <w:rsid w:val="00551449"/>
    <w:rsid w:val="0055776B"/>
    <w:rsid w:val="005660AB"/>
    <w:rsid w:val="00580B13"/>
    <w:rsid w:val="005A48E9"/>
    <w:rsid w:val="005B1F5F"/>
    <w:rsid w:val="005B71C3"/>
    <w:rsid w:val="005B7460"/>
    <w:rsid w:val="005C58E5"/>
    <w:rsid w:val="005E2114"/>
    <w:rsid w:val="005F7611"/>
    <w:rsid w:val="006027DC"/>
    <w:rsid w:val="006072C5"/>
    <w:rsid w:val="00611729"/>
    <w:rsid w:val="0061694E"/>
    <w:rsid w:val="00617D00"/>
    <w:rsid w:val="00620DFC"/>
    <w:rsid w:val="0063706C"/>
    <w:rsid w:val="00640516"/>
    <w:rsid w:val="00642652"/>
    <w:rsid w:val="006579FD"/>
    <w:rsid w:val="00671878"/>
    <w:rsid w:val="0068473C"/>
    <w:rsid w:val="00691C62"/>
    <w:rsid w:val="006A6679"/>
    <w:rsid w:val="006C3144"/>
    <w:rsid w:val="006C4DFF"/>
    <w:rsid w:val="006F082A"/>
    <w:rsid w:val="006F182F"/>
    <w:rsid w:val="006F1D40"/>
    <w:rsid w:val="006F37B6"/>
    <w:rsid w:val="0070362A"/>
    <w:rsid w:val="00705A2F"/>
    <w:rsid w:val="0071433D"/>
    <w:rsid w:val="00715F7C"/>
    <w:rsid w:val="0072249C"/>
    <w:rsid w:val="00730708"/>
    <w:rsid w:val="00731183"/>
    <w:rsid w:val="007313A7"/>
    <w:rsid w:val="00746BD8"/>
    <w:rsid w:val="0075421D"/>
    <w:rsid w:val="00757BAE"/>
    <w:rsid w:val="00757BB5"/>
    <w:rsid w:val="0076353C"/>
    <w:rsid w:val="00767FDC"/>
    <w:rsid w:val="007910C5"/>
    <w:rsid w:val="007915F8"/>
    <w:rsid w:val="007942E9"/>
    <w:rsid w:val="007A2B50"/>
    <w:rsid w:val="007A6C51"/>
    <w:rsid w:val="007A6F31"/>
    <w:rsid w:val="007D284B"/>
    <w:rsid w:val="007D37D2"/>
    <w:rsid w:val="007D51E5"/>
    <w:rsid w:val="007D7066"/>
    <w:rsid w:val="007E09F1"/>
    <w:rsid w:val="007E489A"/>
    <w:rsid w:val="007F11CF"/>
    <w:rsid w:val="0083332A"/>
    <w:rsid w:val="00841CF8"/>
    <w:rsid w:val="008465B0"/>
    <w:rsid w:val="00852358"/>
    <w:rsid w:val="008564EB"/>
    <w:rsid w:val="00860077"/>
    <w:rsid w:val="00893CB2"/>
    <w:rsid w:val="008B33D6"/>
    <w:rsid w:val="008B503C"/>
    <w:rsid w:val="008D087A"/>
    <w:rsid w:val="008D6D44"/>
    <w:rsid w:val="008F364F"/>
    <w:rsid w:val="008F5CDA"/>
    <w:rsid w:val="00927EEC"/>
    <w:rsid w:val="00935053"/>
    <w:rsid w:val="00935D18"/>
    <w:rsid w:val="0094186E"/>
    <w:rsid w:val="00944AAB"/>
    <w:rsid w:val="00967503"/>
    <w:rsid w:val="009A1B24"/>
    <w:rsid w:val="009C08FD"/>
    <w:rsid w:val="009C661C"/>
    <w:rsid w:val="009C6FEB"/>
    <w:rsid w:val="009E2A33"/>
    <w:rsid w:val="009E6EF2"/>
    <w:rsid w:val="009F0A63"/>
    <w:rsid w:val="009F7F11"/>
    <w:rsid w:val="00A03213"/>
    <w:rsid w:val="00A20F4C"/>
    <w:rsid w:val="00A435CF"/>
    <w:rsid w:val="00A67FE0"/>
    <w:rsid w:val="00A76E46"/>
    <w:rsid w:val="00A9189C"/>
    <w:rsid w:val="00A93DED"/>
    <w:rsid w:val="00A96CD8"/>
    <w:rsid w:val="00AA4997"/>
    <w:rsid w:val="00AB35CD"/>
    <w:rsid w:val="00AC171B"/>
    <w:rsid w:val="00AE3666"/>
    <w:rsid w:val="00AE6597"/>
    <w:rsid w:val="00AE7583"/>
    <w:rsid w:val="00AE7D4F"/>
    <w:rsid w:val="00AF3F50"/>
    <w:rsid w:val="00B05AD9"/>
    <w:rsid w:val="00B130D5"/>
    <w:rsid w:val="00B211A9"/>
    <w:rsid w:val="00B21E4C"/>
    <w:rsid w:val="00B26037"/>
    <w:rsid w:val="00B403A2"/>
    <w:rsid w:val="00B42550"/>
    <w:rsid w:val="00B42B02"/>
    <w:rsid w:val="00B5009B"/>
    <w:rsid w:val="00B604EA"/>
    <w:rsid w:val="00B71EB9"/>
    <w:rsid w:val="00B92D59"/>
    <w:rsid w:val="00BD4EE6"/>
    <w:rsid w:val="00BE2F7F"/>
    <w:rsid w:val="00BE2FD8"/>
    <w:rsid w:val="00BF51A1"/>
    <w:rsid w:val="00C011FC"/>
    <w:rsid w:val="00C01363"/>
    <w:rsid w:val="00C11FEF"/>
    <w:rsid w:val="00C17B3A"/>
    <w:rsid w:val="00C241A3"/>
    <w:rsid w:val="00C301F8"/>
    <w:rsid w:val="00C30EBC"/>
    <w:rsid w:val="00C32B0D"/>
    <w:rsid w:val="00C47EA6"/>
    <w:rsid w:val="00C52CD8"/>
    <w:rsid w:val="00C56F4B"/>
    <w:rsid w:val="00C7492A"/>
    <w:rsid w:val="00C76873"/>
    <w:rsid w:val="00C82127"/>
    <w:rsid w:val="00C9332A"/>
    <w:rsid w:val="00C95F00"/>
    <w:rsid w:val="00CA00C3"/>
    <w:rsid w:val="00CA311D"/>
    <w:rsid w:val="00CA5894"/>
    <w:rsid w:val="00CC14BA"/>
    <w:rsid w:val="00CD1799"/>
    <w:rsid w:val="00CE5D92"/>
    <w:rsid w:val="00D1573F"/>
    <w:rsid w:val="00D33BE2"/>
    <w:rsid w:val="00D3542E"/>
    <w:rsid w:val="00D61DD8"/>
    <w:rsid w:val="00D64C06"/>
    <w:rsid w:val="00D654C2"/>
    <w:rsid w:val="00D74AC8"/>
    <w:rsid w:val="00D82597"/>
    <w:rsid w:val="00D82FED"/>
    <w:rsid w:val="00D8522E"/>
    <w:rsid w:val="00DB07C4"/>
    <w:rsid w:val="00DB2BEC"/>
    <w:rsid w:val="00DB4F75"/>
    <w:rsid w:val="00DD3776"/>
    <w:rsid w:val="00DD4E6F"/>
    <w:rsid w:val="00DF0C58"/>
    <w:rsid w:val="00E123BB"/>
    <w:rsid w:val="00E26A61"/>
    <w:rsid w:val="00E3578C"/>
    <w:rsid w:val="00E509DD"/>
    <w:rsid w:val="00E61F2D"/>
    <w:rsid w:val="00E64FD1"/>
    <w:rsid w:val="00E815ED"/>
    <w:rsid w:val="00E816D2"/>
    <w:rsid w:val="00EA41B1"/>
    <w:rsid w:val="00EB2DA2"/>
    <w:rsid w:val="00EB6C88"/>
    <w:rsid w:val="00EC4A6D"/>
    <w:rsid w:val="00ED37D1"/>
    <w:rsid w:val="00EE2D95"/>
    <w:rsid w:val="00F0125C"/>
    <w:rsid w:val="00F16B7C"/>
    <w:rsid w:val="00F409B0"/>
    <w:rsid w:val="00F50480"/>
    <w:rsid w:val="00F727F7"/>
    <w:rsid w:val="00F9125D"/>
    <w:rsid w:val="00FB2D28"/>
    <w:rsid w:val="00FB4C00"/>
    <w:rsid w:val="00FB79E5"/>
    <w:rsid w:val="00FD4E08"/>
    <w:rsid w:val="00FE4B06"/>
    <w:rsid w:val="00FE7EFE"/>
    <w:rsid w:val="0F9F8A5E"/>
    <w:rsid w:val="23A2A6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A7529D"/>
  <w15:docId w15:val="{69194353-67F9-406C-B2B2-55416C22A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GB"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40" w:lineRule="atLeast"/>
    </w:pPr>
  </w:style>
  <w:style w:type="paragraph" w:styleId="Heading1">
    <w:name w:val="heading 1"/>
    <w:basedOn w:val="Normal"/>
    <w:next w:val="Normal"/>
    <w:uiPriority w:val="9"/>
    <w:qFormat/>
    <w:pPr>
      <w:keepNext/>
      <w:numPr>
        <w:numId w:val="1"/>
      </w:numPr>
      <w:spacing w:before="120" w:after="60"/>
      <w:ind w:hanging="720"/>
      <w:outlineLvl w:val="0"/>
    </w:pPr>
    <w:rPr>
      <w:rFonts w:ascii="Arial" w:hAnsi="Arial"/>
      <w:b/>
      <w:sz w:val="24"/>
    </w:rPr>
  </w:style>
  <w:style w:type="paragraph" w:styleId="Heading2">
    <w:name w:val="heading 2"/>
    <w:basedOn w:val="Heading1"/>
    <w:next w:val="Normal"/>
    <w:uiPriority w:val="9"/>
    <w:unhideWhenUsed/>
    <w:qFormat/>
    <w:pPr>
      <w:numPr>
        <w:ilvl w:val="1"/>
      </w:numPr>
      <w:outlineLvl w:val="1"/>
    </w:pPr>
    <w:rPr>
      <w:sz w:val="20"/>
    </w:rPr>
  </w:style>
  <w:style w:type="paragraph" w:styleId="Heading3">
    <w:name w:val="heading 3"/>
    <w:basedOn w:val="Heading1"/>
    <w:next w:val="Normal"/>
    <w:uiPriority w:val="9"/>
    <w:semiHidden/>
    <w:unhideWhenUsed/>
    <w:qFormat/>
    <w:pPr>
      <w:numPr>
        <w:ilvl w:val="2"/>
      </w:numPr>
      <w:outlineLvl w:val="2"/>
    </w:pPr>
    <w:rPr>
      <w:b w:val="0"/>
      <w:i/>
      <w:sz w:val="20"/>
    </w:rPr>
  </w:style>
  <w:style w:type="paragraph" w:styleId="Heading4">
    <w:name w:val="heading 4"/>
    <w:basedOn w:val="Heading1"/>
    <w:next w:val="Normal"/>
    <w:uiPriority w:val="9"/>
    <w:semiHidden/>
    <w:unhideWhenUsed/>
    <w:qFormat/>
    <w:pPr>
      <w:numPr>
        <w:ilvl w:val="3"/>
      </w:numPr>
      <w:outlineLvl w:val="3"/>
    </w:pPr>
    <w:rPr>
      <w:b w:val="0"/>
      <w:sz w:val="20"/>
    </w:rPr>
  </w:style>
  <w:style w:type="paragraph" w:styleId="Heading5">
    <w:name w:val="heading 5"/>
    <w:basedOn w:val="Normal"/>
    <w:next w:val="Normal"/>
    <w:uiPriority w:val="9"/>
    <w:semiHidden/>
    <w:unhideWhenUsed/>
    <w:qFormat/>
    <w:pPr>
      <w:numPr>
        <w:ilvl w:val="4"/>
        <w:numId w:val="1"/>
      </w:numPr>
      <w:spacing w:before="240" w:after="60"/>
      <w:ind w:left="2880"/>
      <w:outlineLvl w:val="4"/>
    </w:pPr>
    <w:rPr>
      <w:sz w:val="22"/>
    </w:rPr>
  </w:style>
  <w:style w:type="paragraph" w:styleId="Heading6">
    <w:name w:val="heading 6"/>
    <w:basedOn w:val="Normal"/>
    <w:next w:val="Normal"/>
    <w:uiPriority w:val="9"/>
    <w:semiHidden/>
    <w:unhideWhenUsed/>
    <w:qFormat/>
    <w:pPr>
      <w:numPr>
        <w:ilvl w:val="5"/>
        <w:numId w:val="1"/>
      </w:numPr>
      <w:spacing w:before="240" w:after="60"/>
      <w:ind w:left="2880"/>
      <w:outlineLvl w:val="5"/>
    </w:pPr>
    <w:rPr>
      <w:i/>
      <w:sz w:val="22"/>
    </w:rPr>
  </w:style>
  <w:style w:type="paragraph" w:styleId="Heading7">
    <w:name w:val="heading 7"/>
    <w:basedOn w:val="Normal"/>
    <w:next w:val="Normal"/>
    <w:qFormat/>
    <w:pPr>
      <w:numPr>
        <w:ilvl w:val="6"/>
        <w:numId w:val="1"/>
      </w:numPr>
      <w:spacing w:before="240" w:after="60"/>
      <w:ind w:left="2880"/>
      <w:outlineLvl w:val="6"/>
    </w:pPr>
  </w:style>
  <w:style w:type="paragraph" w:styleId="Heading8">
    <w:name w:val="heading 8"/>
    <w:basedOn w:val="Normal"/>
    <w:next w:val="Normal"/>
    <w:qFormat/>
    <w:pPr>
      <w:numPr>
        <w:ilvl w:val="7"/>
        <w:numId w:val="1"/>
      </w:numPr>
      <w:spacing w:before="240" w:after="60"/>
      <w:ind w:left="2880"/>
      <w:outlineLvl w:val="7"/>
    </w:pPr>
    <w:rPr>
      <w:i/>
    </w:rPr>
  </w:style>
  <w:style w:type="paragraph" w:styleId="Heading9">
    <w:name w:val="heading 9"/>
    <w:basedOn w:val="Normal"/>
    <w:next w:val="Normal"/>
    <w:qFormat/>
    <w:pPr>
      <w:numPr>
        <w:ilvl w:val="8"/>
        <w:numId w:val="1"/>
      </w:numPr>
      <w:spacing w:before="240" w:after="60"/>
      <w:ind w:left="2880"/>
      <w:outlineLvl w:val="8"/>
    </w:pPr>
    <w:rPr>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jc w:val="center"/>
    </w:pPr>
    <w:rPr>
      <w:rFonts w:ascii="Arial" w:hAnsi="Arial"/>
      <w:b/>
      <w:sz w:val="36"/>
    </w:rPr>
  </w:style>
  <w:style w:type="paragraph" w:customStyle="1" w:styleId="Paragraph2">
    <w:name w:val="Paragraph2"/>
    <w:basedOn w:val="Normal"/>
    <w:pPr>
      <w:spacing w:before="80"/>
      <w:ind w:left="720"/>
      <w:jc w:val="both"/>
    </w:pPr>
    <w:rPr>
      <w:color w:val="000000"/>
      <w:lang w:val="en-AU"/>
    </w:rPr>
  </w:style>
  <w:style w:type="paragraph" w:styleId="Subtitle">
    <w:name w:val="Subtitle"/>
    <w:basedOn w:val="Normal"/>
    <w:next w:val="Normal"/>
    <w:uiPriority w:val="11"/>
    <w:qFormat/>
    <w:pPr>
      <w:spacing w:after="60"/>
      <w:jc w:val="center"/>
    </w:pPr>
    <w:rPr>
      <w:rFonts w:ascii="Arial" w:eastAsia="Arial" w:hAnsi="Arial" w:cs="Arial"/>
      <w:i/>
      <w:sz w:val="36"/>
      <w:szCs w:val="36"/>
    </w:rPr>
  </w:style>
  <w:style w:type="paragraph" w:styleId="NormalIndent">
    <w:name w:val="Normal Indent"/>
    <w:basedOn w:val="Normal"/>
    <w:semiHidden/>
    <w:pPr>
      <w:ind w:left="900" w:hanging="900"/>
    </w:pPr>
  </w:style>
  <w:style w:type="paragraph" w:styleId="TOC1">
    <w:name w:val="toc 1"/>
    <w:basedOn w:val="Normal"/>
    <w:next w:val="Normal"/>
    <w:uiPriority w:val="39"/>
    <w:pPr>
      <w:tabs>
        <w:tab w:val="right" w:pos="9360"/>
      </w:tabs>
      <w:spacing w:before="240" w:after="60"/>
      <w:ind w:right="720"/>
    </w:pPr>
  </w:style>
  <w:style w:type="paragraph" w:styleId="TOC2">
    <w:name w:val="toc 2"/>
    <w:basedOn w:val="Normal"/>
    <w:next w:val="Normal"/>
    <w:uiPriority w:val="39"/>
    <w:pPr>
      <w:tabs>
        <w:tab w:val="right" w:pos="9360"/>
      </w:tabs>
      <w:ind w:left="432" w:right="720"/>
    </w:pPr>
  </w:style>
  <w:style w:type="paragraph" w:styleId="TOC3">
    <w:name w:val="toc 3"/>
    <w:basedOn w:val="Normal"/>
    <w:next w:val="Normal"/>
    <w:semiHidden/>
    <w:pPr>
      <w:tabs>
        <w:tab w:val="left" w:pos="1440"/>
        <w:tab w:val="right" w:pos="9360"/>
      </w:tabs>
      <w:ind w:left="864"/>
    </w:p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customStyle="1" w:styleId="Bullet2">
    <w:name w:val="Bullet2"/>
    <w:basedOn w:val="Normal"/>
    <w:pPr>
      <w:ind w:left="1440" w:hanging="360"/>
    </w:pPr>
    <w:rPr>
      <w:color w:val="000080"/>
    </w:rPr>
  </w:style>
  <w:style w:type="paragraph" w:customStyle="1" w:styleId="Paragraph1">
    <w:name w:val="Paragraph1"/>
    <w:basedOn w:val="Normal"/>
    <w:pPr>
      <w:spacing w:before="80" w:line="240" w:lineRule="auto"/>
      <w:jc w:val="both"/>
    </w:pPr>
  </w:style>
  <w:style w:type="paragraph" w:customStyle="1" w:styleId="Tabletext">
    <w:name w:val="Tabletext"/>
    <w:basedOn w:val="Normal"/>
    <w:pPr>
      <w:keepLines/>
      <w:spacing w:after="120"/>
    </w:pPr>
  </w:style>
  <w:style w:type="paragraph" w:styleId="BodyText">
    <w:name w:val="Body Text"/>
    <w:basedOn w:val="Normal"/>
    <w:semiHidden/>
    <w:pPr>
      <w:keepLines/>
      <w:spacing w:after="120"/>
      <w:ind w:left="720"/>
    </w:pPr>
  </w:style>
  <w:style w:type="paragraph" w:customStyle="1" w:styleId="Paragraph3">
    <w:name w:val="Paragraph3"/>
    <w:basedOn w:val="Normal"/>
    <w:pPr>
      <w:spacing w:before="80" w:line="240" w:lineRule="auto"/>
      <w:ind w:left="1530"/>
      <w:jc w:val="both"/>
    </w:pPr>
  </w:style>
  <w:style w:type="paragraph" w:customStyle="1" w:styleId="Bullet1">
    <w:name w:val="Bullet1"/>
    <w:basedOn w:val="Normal"/>
    <w:pPr>
      <w:ind w:left="720" w:hanging="432"/>
    </w:pPr>
  </w:style>
  <w:style w:type="character" w:styleId="FootnoteReference">
    <w:name w:val="footnote reference"/>
    <w:basedOn w:val="DefaultParagraphFont"/>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styleId="DocumentMap">
    <w:name w:val="Document Map"/>
    <w:basedOn w:val="Normal"/>
    <w:semiHidden/>
    <w:pPr>
      <w:shd w:val="clear" w:color="auto" w:fill="000080"/>
    </w:pPr>
    <w:rPr>
      <w:rFonts w:ascii="Tahoma" w:hAnsi="Tahoma"/>
    </w:rPr>
  </w:style>
  <w:style w:type="paragraph" w:customStyle="1" w:styleId="Paragraph4">
    <w:name w:val="Paragraph4"/>
    <w:basedOn w:val="Normal"/>
    <w:pPr>
      <w:spacing w:before="80" w:line="240" w:lineRule="auto"/>
      <w:ind w:left="2250"/>
      <w:jc w:val="both"/>
    </w:pPr>
  </w:style>
  <w:style w:type="paragraph" w:styleId="TOC4">
    <w:name w:val="toc 4"/>
    <w:basedOn w:val="Normal"/>
    <w:next w:val="Normal"/>
    <w:semiHidden/>
    <w:pPr>
      <w:ind w:left="600"/>
    </w:pPr>
  </w:style>
  <w:style w:type="paragraph" w:styleId="TOC5">
    <w:name w:val="toc 5"/>
    <w:basedOn w:val="Normal"/>
    <w:next w:val="Normal"/>
    <w:semiHidden/>
    <w:pPr>
      <w:ind w:left="800"/>
    </w:pPr>
  </w:style>
  <w:style w:type="paragraph" w:styleId="TOC6">
    <w:name w:val="toc 6"/>
    <w:basedOn w:val="Normal"/>
    <w:next w:val="Normal"/>
    <w:semiHidden/>
    <w:pPr>
      <w:ind w:left="1000"/>
    </w:pPr>
  </w:style>
  <w:style w:type="paragraph" w:styleId="TOC7">
    <w:name w:val="toc 7"/>
    <w:basedOn w:val="Normal"/>
    <w:next w:val="Normal"/>
    <w:semiHidden/>
    <w:pPr>
      <w:ind w:left="1200"/>
    </w:pPr>
  </w:style>
  <w:style w:type="paragraph" w:styleId="TOC8">
    <w:name w:val="toc 8"/>
    <w:basedOn w:val="Normal"/>
    <w:next w:val="Normal"/>
    <w:semiHidden/>
    <w:pPr>
      <w:ind w:left="1400"/>
    </w:pPr>
  </w:style>
  <w:style w:type="paragraph" w:styleId="TOC9">
    <w:name w:val="toc 9"/>
    <w:basedOn w:val="Normal"/>
    <w:next w:val="Normal"/>
    <w:semiHidden/>
    <w:pPr>
      <w:ind w:left="1600"/>
    </w:p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styleId="BodyText2">
    <w:name w:val="Body Text 2"/>
    <w:basedOn w:val="Normal"/>
    <w:semiHidden/>
    <w:rPr>
      <w:i/>
      <w:color w:val="0000FF"/>
    </w:rPr>
  </w:style>
  <w:style w:type="paragraph" w:styleId="BodyTextIndent">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jc w:val="both"/>
    </w:pPr>
    <w:rPr>
      <w:rFonts w:ascii="Book Antiqua" w:hAnsi="Book Antiqua"/>
    </w:rPr>
  </w:style>
  <w:style w:type="paragraph" w:customStyle="1" w:styleId="InfoBlue">
    <w:name w:val="InfoBlue"/>
    <w:basedOn w:val="Normal"/>
    <w:next w:val="BodyText"/>
    <w:autoRedefine/>
    <w:rsid w:val="0037604B"/>
    <w:pPr>
      <w:widowControl/>
      <w:tabs>
        <w:tab w:val="left" w:pos="540"/>
        <w:tab w:val="left" w:pos="1260"/>
      </w:tabs>
      <w:spacing w:after="120"/>
      <w:jc w:val="both"/>
    </w:pPr>
    <w:rPr>
      <w:i/>
      <w:color w:val="0000FF"/>
    </w:rPr>
  </w:style>
  <w:style w:type="character" w:styleId="Hyperlink">
    <w:name w:val="Hyperlink"/>
    <w:basedOn w:val="DefaultParagraphFont"/>
    <w:uiPriority w:val="99"/>
    <w:rPr>
      <w:color w:val="0000FF"/>
      <w:u w:val="single"/>
    </w:rPr>
  </w:style>
  <w:style w:type="paragraph" w:customStyle="1" w:styleId="infoblue0">
    <w:name w:val="infoblue"/>
    <w:basedOn w:val="Normal"/>
    <w:pPr>
      <w:widowControl/>
      <w:spacing w:before="100" w:beforeAutospacing="1" w:after="100" w:afterAutospacing="1" w:line="240" w:lineRule="auto"/>
    </w:pPr>
    <w:rPr>
      <w:sz w:val="24"/>
      <w:szCs w:val="24"/>
    </w:rPr>
  </w:style>
  <w:style w:type="paragraph" w:styleId="NormalWeb">
    <w:name w:val="Normal (Web)"/>
    <w:basedOn w:val="Normal"/>
    <w:uiPriority w:val="99"/>
    <w:semiHidden/>
    <w:unhideWhenUsed/>
    <w:rsid w:val="005D6CB3"/>
    <w:rPr>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DF0C58"/>
    <w:pPr>
      <w:ind w:left="720"/>
      <w:contextualSpacing/>
    </w:pPr>
  </w:style>
  <w:style w:type="character" w:styleId="Strong">
    <w:name w:val="Strong"/>
    <w:basedOn w:val="DefaultParagraphFont"/>
    <w:uiPriority w:val="22"/>
    <w:qFormat/>
    <w:rsid w:val="00510353"/>
    <w:rPr>
      <w:b/>
      <w:bCs/>
    </w:rPr>
  </w:style>
  <w:style w:type="character" w:styleId="UnresolvedMention">
    <w:name w:val="Unresolved Mention"/>
    <w:basedOn w:val="DefaultParagraphFont"/>
    <w:uiPriority w:val="99"/>
    <w:semiHidden/>
    <w:unhideWhenUsed/>
    <w:rsid w:val="00F504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01650">
      <w:bodyDiv w:val="1"/>
      <w:marLeft w:val="0"/>
      <w:marRight w:val="0"/>
      <w:marTop w:val="0"/>
      <w:marBottom w:val="0"/>
      <w:divBdr>
        <w:top w:val="none" w:sz="0" w:space="0" w:color="auto"/>
        <w:left w:val="none" w:sz="0" w:space="0" w:color="auto"/>
        <w:bottom w:val="none" w:sz="0" w:space="0" w:color="auto"/>
        <w:right w:val="none" w:sz="0" w:space="0" w:color="auto"/>
      </w:divBdr>
    </w:div>
    <w:div w:id="114375237">
      <w:bodyDiv w:val="1"/>
      <w:marLeft w:val="0"/>
      <w:marRight w:val="0"/>
      <w:marTop w:val="0"/>
      <w:marBottom w:val="0"/>
      <w:divBdr>
        <w:top w:val="none" w:sz="0" w:space="0" w:color="auto"/>
        <w:left w:val="none" w:sz="0" w:space="0" w:color="auto"/>
        <w:bottom w:val="none" w:sz="0" w:space="0" w:color="auto"/>
        <w:right w:val="none" w:sz="0" w:space="0" w:color="auto"/>
      </w:divBdr>
    </w:div>
    <w:div w:id="421342324">
      <w:bodyDiv w:val="1"/>
      <w:marLeft w:val="0"/>
      <w:marRight w:val="0"/>
      <w:marTop w:val="0"/>
      <w:marBottom w:val="0"/>
      <w:divBdr>
        <w:top w:val="none" w:sz="0" w:space="0" w:color="auto"/>
        <w:left w:val="none" w:sz="0" w:space="0" w:color="auto"/>
        <w:bottom w:val="none" w:sz="0" w:space="0" w:color="auto"/>
        <w:right w:val="none" w:sz="0" w:space="0" w:color="auto"/>
      </w:divBdr>
    </w:div>
    <w:div w:id="825247305">
      <w:bodyDiv w:val="1"/>
      <w:marLeft w:val="0"/>
      <w:marRight w:val="0"/>
      <w:marTop w:val="0"/>
      <w:marBottom w:val="0"/>
      <w:divBdr>
        <w:top w:val="none" w:sz="0" w:space="0" w:color="auto"/>
        <w:left w:val="none" w:sz="0" w:space="0" w:color="auto"/>
        <w:bottom w:val="none" w:sz="0" w:space="0" w:color="auto"/>
        <w:right w:val="none" w:sz="0" w:space="0" w:color="auto"/>
      </w:divBdr>
    </w:div>
    <w:div w:id="1234896887">
      <w:bodyDiv w:val="1"/>
      <w:marLeft w:val="0"/>
      <w:marRight w:val="0"/>
      <w:marTop w:val="0"/>
      <w:marBottom w:val="0"/>
      <w:divBdr>
        <w:top w:val="none" w:sz="0" w:space="0" w:color="auto"/>
        <w:left w:val="none" w:sz="0" w:space="0" w:color="auto"/>
        <w:bottom w:val="none" w:sz="0" w:space="0" w:color="auto"/>
        <w:right w:val="none" w:sz="0" w:space="0" w:color="auto"/>
      </w:divBdr>
    </w:div>
    <w:div w:id="1616059136">
      <w:bodyDiv w:val="1"/>
      <w:marLeft w:val="0"/>
      <w:marRight w:val="0"/>
      <w:marTop w:val="0"/>
      <w:marBottom w:val="0"/>
      <w:divBdr>
        <w:top w:val="none" w:sz="0" w:space="0" w:color="auto"/>
        <w:left w:val="none" w:sz="0" w:space="0" w:color="auto"/>
        <w:bottom w:val="none" w:sz="0" w:space="0" w:color="auto"/>
        <w:right w:val="none" w:sz="0" w:space="0" w:color="auto"/>
      </w:divBdr>
      <w:divsChild>
        <w:div w:id="275137637">
          <w:marLeft w:val="403"/>
          <w:marRight w:val="0"/>
          <w:marTop w:val="0"/>
          <w:marBottom w:val="0"/>
          <w:divBdr>
            <w:top w:val="none" w:sz="0" w:space="0" w:color="auto"/>
            <w:left w:val="none" w:sz="0" w:space="0" w:color="auto"/>
            <w:bottom w:val="none" w:sz="0" w:space="0" w:color="auto"/>
            <w:right w:val="none" w:sz="0" w:space="0" w:color="auto"/>
          </w:divBdr>
        </w:div>
      </w:divsChild>
    </w:div>
    <w:div w:id="1934970425">
      <w:bodyDiv w:val="1"/>
      <w:marLeft w:val="0"/>
      <w:marRight w:val="0"/>
      <w:marTop w:val="0"/>
      <w:marBottom w:val="0"/>
      <w:divBdr>
        <w:top w:val="none" w:sz="0" w:space="0" w:color="auto"/>
        <w:left w:val="none" w:sz="0" w:space="0" w:color="auto"/>
        <w:bottom w:val="none" w:sz="0" w:space="0" w:color="auto"/>
        <w:right w:val="none" w:sz="0" w:space="0" w:color="auto"/>
      </w:divBdr>
    </w:div>
    <w:div w:id="19720559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file/d/1PrSeEJN5LjtrF04M8tCuSCU4CEn7TSg4/view?usp=drive_link" TargetMode="External"/><Relationship Id="rId18" Type="http://schemas.openxmlformats.org/officeDocument/2006/relationships/image" Target="media/image2.png"/><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s://drive.google.com/file/d/1VtA0Jfs0HiZzkVKC_BNsphXsSO37Zltw/view?usp=drive_link" TargetMode="External"/><Relationship Id="rId17" Type="http://schemas.openxmlformats.org/officeDocument/2006/relationships/image" Target="media/image1.jpeg"/><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file/d/1sNEibsJLEY_eJ1BWT9CaKe5C81u5NqAZ/view?usp=drive_link"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hyperlink" Target="https://drive.google.com/file/d/1k0n1DCK70Ez_OurQhA22LG9MwKlwD7so/view?usp=drive_link"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spring.io/projects/spring-boot" TargetMode="External"/><Relationship Id="rId14" Type="http://schemas.openxmlformats.org/officeDocument/2006/relationships/hyperlink" Target="https://drive.google.com/file/d/1rkHd3ZsuzLRmns8lIaKHoTFJ3oYld3_4/view?usp=drive_link"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Ra5lQddSUpcPpmgZtBiJ5vFexTw==">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23</Pages>
  <Words>4920</Words>
  <Characters>28048</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32903</CharactersWithSpaces>
  <SharedDoc>false</SharedDoc>
  <HLinks>
    <vt:vector size="108" baseType="variant">
      <vt:variant>
        <vt:i4>3473483</vt:i4>
      </vt:variant>
      <vt:variant>
        <vt:i4>53</vt:i4>
      </vt:variant>
      <vt:variant>
        <vt:i4>0</vt:i4>
      </vt:variant>
      <vt:variant>
        <vt:i4>5</vt:i4>
      </vt:variant>
      <vt:variant>
        <vt:lpwstr/>
      </vt:variant>
      <vt:variant>
        <vt:lpwstr>_heading=h.2jxsxqh</vt:lpwstr>
      </vt:variant>
      <vt:variant>
        <vt:i4>2686999</vt:i4>
      </vt:variant>
      <vt:variant>
        <vt:i4>50</vt:i4>
      </vt:variant>
      <vt:variant>
        <vt:i4>0</vt:i4>
      </vt:variant>
      <vt:variant>
        <vt:i4>5</vt:i4>
      </vt:variant>
      <vt:variant>
        <vt:lpwstr/>
      </vt:variant>
      <vt:variant>
        <vt:lpwstr>_heading=h.44sinio</vt:lpwstr>
      </vt:variant>
      <vt:variant>
        <vt:i4>7274571</vt:i4>
      </vt:variant>
      <vt:variant>
        <vt:i4>47</vt:i4>
      </vt:variant>
      <vt:variant>
        <vt:i4>0</vt:i4>
      </vt:variant>
      <vt:variant>
        <vt:i4>5</vt:i4>
      </vt:variant>
      <vt:variant>
        <vt:lpwstr/>
      </vt:variant>
      <vt:variant>
        <vt:lpwstr>_heading=h.1ksv4uv</vt:lpwstr>
      </vt:variant>
      <vt:variant>
        <vt:i4>7667731</vt:i4>
      </vt:variant>
      <vt:variant>
        <vt:i4>44</vt:i4>
      </vt:variant>
      <vt:variant>
        <vt:i4>0</vt:i4>
      </vt:variant>
      <vt:variant>
        <vt:i4>5</vt:i4>
      </vt:variant>
      <vt:variant>
        <vt:lpwstr/>
      </vt:variant>
      <vt:variant>
        <vt:lpwstr>_heading=h.35nkun2</vt:lpwstr>
      </vt:variant>
      <vt:variant>
        <vt:i4>65583</vt:i4>
      </vt:variant>
      <vt:variant>
        <vt:i4>41</vt:i4>
      </vt:variant>
      <vt:variant>
        <vt:i4>0</vt:i4>
      </vt:variant>
      <vt:variant>
        <vt:i4>5</vt:i4>
      </vt:variant>
      <vt:variant>
        <vt:lpwstr/>
      </vt:variant>
      <vt:variant>
        <vt:lpwstr>_heading=h.lnxbz9</vt:lpwstr>
      </vt:variant>
      <vt:variant>
        <vt:i4>6422537</vt:i4>
      </vt:variant>
      <vt:variant>
        <vt:i4>38</vt:i4>
      </vt:variant>
      <vt:variant>
        <vt:i4>0</vt:i4>
      </vt:variant>
      <vt:variant>
        <vt:i4>5</vt:i4>
      </vt:variant>
      <vt:variant>
        <vt:lpwstr/>
      </vt:variant>
      <vt:variant>
        <vt:lpwstr>_heading=h.26in1rg</vt:lpwstr>
      </vt:variant>
      <vt:variant>
        <vt:i4>2359384</vt:i4>
      </vt:variant>
      <vt:variant>
        <vt:i4>35</vt:i4>
      </vt:variant>
      <vt:variant>
        <vt:i4>0</vt:i4>
      </vt:variant>
      <vt:variant>
        <vt:i4>5</vt:i4>
      </vt:variant>
      <vt:variant>
        <vt:lpwstr/>
      </vt:variant>
      <vt:variant>
        <vt:lpwstr>_heading=h.3rdcrjn</vt:lpwstr>
      </vt:variant>
      <vt:variant>
        <vt:i4>7798802</vt:i4>
      </vt:variant>
      <vt:variant>
        <vt:i4>32</vt:i4>
      </vt:variant>
      <vt:variant>
        <vt:i4>0</vt:i4>
      </vt:variant>
      <vt:variant>
        <vt:i4>5</vt:i4>
      </vt:variant>
      <vt:variant>
        <vt:lpwstr/>
      </vt:variant>
      <vt:variant>
        <vt:lpwstr>_heading=h.17dp8vu</vt:lpwstr>
      </vt:variant>
      <vt:variant>
        <vt:i4>2949210</vt:i4>
      </vt:variant>
      <vt:variant>
        <vt:i4>29</vt:i4>
      </vt:variant>
      <vt:variant>
        <vt:i4>0</vt:i4>
      </vt:variant>
      <vt:variant>
        <vt:i4>5</vt:i4>
      </vt:variant>
      <vt:variant>
        <vt:lpwstr/>
      </vt:variant>
      <vt:variant>
        <vt:lpwstr>_heading=h.2s8eyo1</vt:lpwstr>
      </vt:variant>
      <vt:variant>
        <vt:i4>4128788</vt:i4>
      </vt:variant>
      <vt:variant>
        <vt:i4>26</vt:i4>
      </vt:variant>
      <vt:variant>
        <vt:i4>0</vt:i4>
      </vt:variant>
      <vt:variant>
        <vt:i4>5</vt:i4>
      </vt:variant>
      <vt:variant>
        <vt:lpwstr/>
      </vt:variant>
      <vt:variant>
        <vt:lpwstr>_heading=h.4d34og8</vt:lpwstr>
      </vt:variant>
      <vt:variant>
        <vt:i4>4063308</vt:i4>
      </vt:variant>
      <vt:variant>
        <vt:i4>23</vt:i4>
      </vt:variant>
      <vt:variant>
        <vt:i4>0</vt:i4>
      </vt:variant>
      <vt:variant>
        <vt:i4>5</vt:i4>
      </vt:variant>
      <vt:variant>
        <vt:lpwstr/>
      </vt:variant>
      <vt:variant>
        <vt:lpwstr>_heading=h.1t3h5sf</vt:lpwstr>
      </vt:variant>
      <vt:variant>
        <vt:i4>4063258</vt:i4>
      </vt:variant>
      <vt:variant>
        <vt:i4>20</vt:i4>
      </vt:variant>
      <vt:variant>
        <vt:i4>0</vt:i4>
      </vt:variant>
      <vt:variant>
        <vt:i4>5</vt:i4>
      </vt:variant>
      <vt:variant>
        <vt:lpwstr/>
      </vt:variant>
      <vt:variant>
        <vt:lpwstr>_heading=h.3dy6vkm</vt:lpwstr>
      </vt:variant>
      <vt:variant>
        <vt:i4>393273</vt:i4>
      </vt:variant>
      <vt:variant>
        <vt:i4>17</vt:i4>
      </vt:variant>
      <vt:variant>
        <vt:i4>0</vt:i4>
      </vt:variant>
      <vt:variant>
        <vt:i4>5</vt:i4>
      </vt:variant>
      <vt:variant>
        <vt:lpwstr/>
      </vt:variant>
      <vt:variant>
        <vt:lpwstr>_heading=h.tyjcwt</vt:lpwstr>
      </vt:variant>
      <vt:variant>
        <vt:i4>2818063</vt:i4>
      </vt:variant>
      <vt:variant>
        <vt:i4>14</vt:i4>
      </vt:variant>
      <vt:variant>
        <vt:i4>0</vt:i4>
      </vt:variant>
      <vt:variant>
        <vt:i4>5</vt:i4>
      </vt:variant>
      <vt:variant>
        <vt:lpwstr/>
      </vt:variant>
      <vt:variant>
        <vt:lpwstr>_heading=h.2et92p0</vt:lpwstr>
      </vt:variant>
      <vt:variant>
        <vt:i4>7733320</vt:i4>
      </vt:variant>
      <vt:variant>
        <vt:i4>11</vt:i4>
      </vt:variant>
      <vt:variant>
        <vt:i4>0</vt:i4>
      </vt:variant>
      <vt:variant>
        <vt:i4>5</vt:i4>
      </vt:variant>
      <vt:variant>
        <vt:lpwstr/>
      </vt:variant>
      <vt:variant>
        <vt:lpwstr>_heading=h.3znysh7</vt:lpwstr>
      </vt:variant>
      <vt:variant>
        <vt:i4>7143507</vt:i4>
      </vt:variant>
      <vt:variant>
        <vt:i4>8</vt:i4>
      </vt:variant>
      <vt:variant>
        <vt:i4>0</vt:i4>
      </vt:variant>
      <vt:variant>
        <vt:i4>5</vt:i4>
      </vt:variant>
      <vt:variant>
        <vt:lpwstr/>
      </vt:variant>
      <vt:variant>
        <vt:lpwstr>_heading=h.1fob9te</vt:lpwstr>
      </vt:variant>
      <vt:variant>
        <vt:i4>2097231</vt:i4>
      </vt:variant>
      <vt:variant>
        <vt:i4>5</vt:i4>
      </vt:variant>
      <vt:variant>
        <vt:i4>0</vt:i4>
      </vt:variant>
      <vt:variant>
        <vt:i4>5</vt:i4>
      </vt:variant>
      <vt:variant>
        <vt:lpwstr/>
      </vt:variant>
      <vt:variant>
        <vt:lpwstr>_heading=h.30j0zll</vt:lpwstr>
      </vt:variant>
      <vt:variant>
        <vt:i4>1310766</vt:i4>
      </vt:variant>
      <vt:variant>
        <vt:i4>2</vt:i4>
      </vt:variant>
      <vt:variant>
        <vt:i4>0</vt:i4>
      </vt:variant>
      <vt:variant>
        <vt:i4>5</vt:i4>
      </vt:variant>
      <vt:variant>
        <vt:lpwstr/>
      </vt:variant>
      <vt:variant>
        <vt:lpwstr>_heading=h.gjdgxs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Roggio, Bob</dc:creator>
  <cp:lastModifiedBy>Boggaram, Venkata Sai Ramya</cp:lastModifiedBy>
  <cp:revision>7</cp:revision>
  <dcterms:created xsi:type="dcterms:W3CDTF">2024-04-23T03:12:00Z</dcterms:created>
  <dcterms:modified xsi:type="dcterms:W3CDTF">2024-04-23T04:01:00Z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775b5129ac2a6eb87d2fb0c978aaf152349aa9343804fb8672f458b933d4faca</vt:lpwstr>
  </property>
</Properties>
</file>